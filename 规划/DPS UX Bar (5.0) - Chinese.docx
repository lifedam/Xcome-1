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7224" w:rsidRPr="008A2AB0" w:rsidRDefault="00C67224" w:rsidP="002345B1">
      <w:pPr>
        <w:rPr>
          <w:rFonts w:eastAsia="微软雅黑" w:hint="eastAsia"/>
          <w:lang w:eastAsia="zh-CN"/>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5329"/>
      </w:tblGrid>
      <w:tr w:rsidR="00323147" w:rsidRPr="008A2AB0" w:rsidTr="00FD3020">
        <w:tc>
          <w:tcPr>
            <w:tcW w:w="5353" w:type="dxa"/>
          </w:tcPr>
          <w:p w:rsidR="00323147" w:rsidRPr="008A2AB0" w:rsidRDefault="00323147" w:rsidP="00664122">
            <w:pPr>
              <w:ind w:left="0"/>
              <w:rPr>
                <w:rFonts w:eastAsia="微软雅黑"/>
                <w:noProof/>
                <w:lang w:val="en-GB" w:eastAsia="en-GB"/>
              </w:rPr>
            </w:pPr>
          </w:p>
          <w:p w:rsidR="00FD3020" w:rsidRPr="008A2AB0" w:rsidRDefault="00FD3020" w:rsidP="00664122">
            <w:pPr>
              <w:ind w:left="0"/>
              <w:rPr>
                <w:rFonts w:eastAsia="微软雅黑"/>
              </w:rPr>
            </w:pPr>
            <w:r w:rsidRPr="008A2AB0">
              <w:rPr>
                <w:rFonts w:eastAsia="微软雅黑"/>
                <w:noProof/>
                <w:lang w:val="en-US" w:eastAsia="zh-CN"/>
              </w:rPr>
              <w:drawing>
                <wp:inline distT="0" distB="0" distL="0" distR="0">
                  <wp:extent cx="2895600" cy="39833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1-line_red_rg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6622" cy="398478"/>
                          </a:xfrm>
                          <a:prstGeom prst="rect">
                            <a:avLst/>
                          </a:prstGeom>
                        </pic:spPr>
                      </pic:pic>
                    </a:graphicData>
                  </a:graphic>
                </wp:inline>
              </w:drawing>
            </w:r>
          </w:p>
          <w:p w:rsidR="00E46631" w:rsidRPr="008A2AB0" w:rsidRDefault="00FD3020" w:rsidP="00FD3020">
            <w:pPr>
              <w:ind w:left="0"/>
              <w:rPr>
                <w:rFonts w:eastAsia="微软雅黑"/>
              </w:rPr>
            </w:pPr>
            <w:r w:rsidRPr="008A2AB0">
              <w:rPr>
                <w:rFonts w:asciiTheme="majorHAnsi" w:eastAsia="微软雅黑" w:hAnsiTheme="majorHAnsi"/>
                <w:sz w:val="28"/>
              </w:rPr>
              <w:t xml:space="preserve">          </w:t>
            </w:r>
            <w:r w:rsidR="00E46631" w:rsidRPr="008A2AB0">
              <w:rPr>
                <w:rFonts w:asciiTheme="majorHAnsi" w:eastAsia="微软雅黑" w:hAnsiTheme="majorHAnsi"/>
                <w:sz w:val="28"/>
              </w:rPr>
              <w:t>Depth Partner Support</w:t>
            </w:r>
          </w:p>
          <w:p w:rsidR="00E46631" w:rsidRPr="008A2AB0" w:rsidRDefault="00E46631" w:rsidP="002345B1">
            <w:pPr>
              <w:rPr>
                <w:rFonts w:eastAsia="微软雅黑"/>
                <w:lang w:eastAsia="zh-CN"/>
              </w:rPr>
            </w:pPr>
          </w:p>
        </w:tc>
        <w:tc>
          <w:tcPr>
            <w:tcW w:w="5329" w:type="dxa"/>
            <w:shd w:val="clear" w:color="auto" w:fill="E51400" w:themeFill="accent1"/>
            <w:vAlign w:val="center"/>
          </w:tcPr>
          <w:p w:rsidR="00323147" w:rsidRPr="008A2AB0" w:rsidRDefault="00CE2BF2" w:rsidP="00664122">
            <w:pPr>
              <w:pStyle w:val="Title"/>
              <w:ind w:left="0"/>
              <w:rPr>
                <w:rFonts w:eastAsia="微软雅黑"/>
              </w:rPr>
            </w:pPr>
            <w:sdt>
              <w:sdtPr>
                <w:rPr>
                  <w:rFonts w:eastAsia="微软雅黑"/>
                </w:rPr>
                <w:alias w:val="Title"/>
                <w:id w:val="94592971"/>
                <w:dataBinding w:prefixMappings="xmlns:ns0='http://purl.org/dc/elements/1.1/' xmlns:ns1='http://schemas.openxmlformats.org/package/2006/metadata/core-properties' " w:xpath="/ns1:coreProperties[1]/ns0:title[1]" w:storeItemID="{6C3C8BC8-F283-45AE-878A-BAB7291924A1}"/>
                <w:text/>
              </w:sdtPr>
              <w:sdtEndPr/>
              <w:sdtContent>
                <w:r w:rsidR="0069776D">
                  <w:rPr>
                    <w:rFonts w:eastAsia="微软雅黑" w:hint="eastAsia"/>
                    <w:lang w:eastAsia="zh-CN"/>
                  </w:rPr>
                  <w:t>User Experience Bar</w:t>
                </w:r>
              </w:sdtContent>
            </w:sdt>
          </w:p>
          <w:p w:rsidR="00323147" w:rsidRPr="008A2AB0" w:rsidRDefault="00323147" w:rsidP="003B0229">
            <w:pPr>
              <w:pStyle w:val="Title"/>
              <w:ind w:left="0"/>
              <w:rPr>
                <w:rFonts w:eastAsia="微软雅黑"/>
              </w:rPr>
            </w:pPr>
          </w:p>
        </w:tc>
      </w:tr>
      <w:tr w:rsidR="00323147" w:rsidRPr="008A2AB0" w:rsidTr="00FD3020">
        <w:tc>
          <w:tcPr>
            <w:tcW w:w="5353" w:type="dxa"/>
          </w:tcPr>
          <w:p w:rsidR="00323147" w:rsidRPr="008A2AB0" w:rsidRDefault="00323147" w:rsidP="002345B1">
            <w:pPr>
              <w:rPr>
                <w:rFonts w:eastAsia="微软雅黑"/>
              </w:rPr>
            </w:pPr>
          </w:p>
        </w:tc>
        <w:tc>
          <w:tcPr>
            <w:tcW w:w="5329" w:type="dxa"/>
            <w:shd w:val="clear" w:color="auto" w:fill="auto"/>
            <w:vAlign w:val="center"/>
          </w:tcPr>
          <w:p w:rsidR="00323147" w:rsidRPr="008A2AB0" w:rsidRDefault="00323147" w:rsidP="002345B1">
            <w:pPr>
              <w:rPr>
                <w:rFonts w:eastAsia="微软雅黑"/>
              </w:rPr>
            </w:pPr>
          </w:p>
          <w:p w:rsidR="00323147" w:rsidRPr="008A2AB0" w:rsidRDefault="00323147" w:rsidP="00664122">
            <w:pPr>
              <w:ind w:left="0"/>
              <w:rPr>
                <w:rStyle w:val="SubtleEmphasis"/>
                <w:rFonts w:eastAsia="微软雅黑"/>
                <w:sz w:val="16"/>
              </w:rPr>
            </w:pPr>
            <w:r w:rsidRPr="008A2AB0">
              <w:rPr>
                <w:rStyle w:val="SubtleEmphasis"/>
                <w:rFonts w:eastAsia="微软雅黑"/>
                <w:sz w:val="16"/>
              </w:rPr>
              <w:t>Prepared for</w:t>
            </w:r>
          </w:p>
          <w:p w:rsidR="003B0229" w:rsidRPr="008A2AB0" w:rsidRDefault="003B0229" w:rsidP="00664122">
            <w:pPr>
              <w:ind w:left="0"/>
              <w:rPr>
                <w:rFonts w:eastAsia="微软雅黑"/>
              </w:rPr>
            </w:pPr>
            <w:r w:rsidRPr="008A2AB0">
              <w:rPr>
                <w:rFonts w:eastAsia="微软雅黑"/>
              </w:rPr>
              <w:t>DPS Partners and DPE Field</w:t>
            </w:r>
            <w:r w:rsidR="00253483" w:rsidRPr="008A2AB0">
              <w:rPr>
                <w:rFonts w:eastAsia="微软雅黑"/>
              </w:rPr>
              <w:t xml:space="preserve"> Teams</w:t>
            </w:r>
            <w:r w:rsidRPr="008A2AB0">
              <w:rPr>
                <w:rFonts w:eastAsia="微软雅黑"/>
              </w:rPr>
              <w:t xml:space="preserve"> </w:t>
            </w:r>
          </w:p>
          <w:p w:rsidR="00323147" w:rsidRPr="008A2AB0" w:rsidRDefault="00B302B7" w:rsidP="00664122">
            <w:pPr>
              <w:ind w:left="0"/>
              <w:rPr>
                <w:rFonts w:eastAsia="微软雅黑"/>
                <w:lang w:eastAsia="zh-CN"/>
              </w:rPr>
            </w:pPr>
            <w:r w:rsidRPr="008A2AB0">
              <w:rPr>
                <w:rFonts w:eastAsia="微软雅黑"/>
              </w:rPr>
              <w:fldChar w:fldCharType="begin"/>
            </w:r>
            <w:r w:rsidR="00323147" w:rsidRPr="008A2AB0">
              <w:rPr>
                <w:rFonts w:eastAsia="微软雅黑"/>
              </w:rPr>
              <w:instrText xml:space="preserve"> SAVEDATE  \@ "dddd, d MMMM yyyy"  \* MERGEFORMAT </w:instrText>
            </w:r>
            <w:r w:rsidRPr="008A2AB0">
              <w:rPr>
                <w:rFonts w:eastAsia="微软雅黑"/>
              </w:rPr>
              <w:fldChar w:fldCharType="separate"/>
            </w:r>
            <w:r w:rsidR="00F373CF">
              <w:rPr>
                <w:rFonts w:eastAsia="微软雅黑"/>
                <w:noProof/>
              </w:rPr>
              <w:t>Monday, 12 December 2011</w:t>
            </w:r>
            <w:r w:rsidRPr="008A2AB0">
              <w:rPr>
                <w:rFonts w:eastAsia="微软雅黑"/>
                <w:noProof/>
              </w:rPr>
              <w:fldChar w:fldCharType="end"/>
            </w:r>
          </w:p>
          <w:p w:rsidR="00323147" w:rsidRPr="008A2AB0" w:rsidRDefault="00323147" w:rsidP="00664122">
            <w:pPr>
              <w:ind w:left="0"/>
              <w:rPr>
                <w:rFonts w:eastAsia="微软雅黑"/>
              </w:rPr>
            </w:pPr>
            <w:r w:rsidRPr="008A2AB0">
              <w:rPr>
                <w:rFonts w:eastAsia="微软雅黑"/>
              </w:rPr>
              <w:t xml:space="preserve">Version </w:t>
            </w:r>
            <w:r w:rsidR="00DC15C5" w:rsidRPr="008A2AB0">
              <w:rPr>
                <w:rFonts w:eastAsia="微软雅黑"/>
              </w:rPr>
              <w:t>5</w:t>
            </w:r>
            <w:r w:rsidR="008B3D05" w:rsidRPr="008A2AB0">
              <w:rPr>
                <w:rFonts w:eastAsia="微软雅黑"/>
              </w:rPr>
              <w:t>.0</w:t>
            </w:r>
            <w:r w:rsidRPr="008A2AB0">
              <w:rPr>
                <w:rFonts w:eastAsia="微软雅黑"/>
              </w:rPr>
              <w:t xml:space="preserve"> </w:t>
            </w:r>
            <w:sdt>
              <w:sdtPr>
                <w:rPr>
                  <w:rFonts w:eastAsia="微软雅黑"/>
                </w:rPr>
                <w:alias w:val="Document Status"/>
                <w:id w:val="94593037"/>
                <w:showingPlcHdr/>
                <w:dataBinding w:prefixMappings="xmlns:ns0='http://schemas.microsoft.com/office/2006/metadata/properties' xmlns:ns1='http://www.w3.org/2001/XMLSchema-instance' xmlns:ns2='6b7050bb-d6ec-437c-8573-15dd31c1da8f' " w:xpath="/ns0:properties[1]/documentManagement[1]/ns2:Document_x0020_Status[1]" w:storeItemID="{E7666323-934C-4646-94EF-F3AC84FB2D85}"/>
                <w:dropDownList>
                  <w:listItem w:value="[Document Status]"/>
                </w:dropDownList>
              </w:sdtPr>
              <w:sdtEndPr/>
              <w:sdtContent>
                <w:r w:rsidR="00782AEF" w:rsidRPr="008A2AB0">
                  <w:rPr>
                    <w:rFonts w:eastAsia="微软雅黑"/>
                  </w:rPr>
                  <w:t xml:space="preserve">     </w:t>
                </w:r>
              </w:sdtContent>
            </w:sdt>
          </w:p>
          <w:p w:rsidR="00323147" w:rsidRPr="008A2AB0" w:rsidRDefault="00323147" w:rsidP="00664122">
            <w:pPr>
              <w:ind w:left="0"/>
              <w:rPr>
                <w:rFonts w:eastAsia="微软雅黑"/>
              </w:rPr>
            </w:pPr>
          </w:p>
          <w:p w:rsidR="00323147" w:rsidRPr="008A2AB0" w:rsidRDefault="00323147" w:rsidP="00664122">
            <w:pPr>
              <w:ind w:left="0"/>
              <w:rPr>
                <w:rFonts w:eastAsia="微软雅黑"/>
              </w:rPr>
            </w:pPr>
          </w:p>
        </w:tc>
      </w:tr>
      <w:tr w:rsidR="00323147" w:rsidRPr="008A2AB0" w:rsidTr="00FD3020">
        <w:tc>
          <w:tcPr>
            <w:tcW w:w="5353" w:type="dxa"/>
          </w:tcPr>
          <w:p w:rsidR="00323147" w:rsidRPr="008A2AB0" w:rsidRDefault="00323147" w:rsidP="002345B1">
            <w:pPr>
              <w:rPr>
                <w:rFonts w:eastAsia="微软雅黑"/>
              </w:rPr>
            </w:pPr>
          </w:p>
        </w:tc>
        <w:tc>
          <w:tcPr>
            <w:tcW w:w="5329" w:type="dxa"/>
            <w:shd w:val="clear" w:color="auto" w:fill="auto"/>
            <w:vAlign w:val="center"/>
          </w:tcPr>
          <w:p w:rsidR="00323147" w:rsidRPr="008A2AB0" w:rsidRDefault="00323147" w:rsidP="00664122">
            <w:pPr>
              <w:ind w:left="0"/>
              <w:rPr>
                <w:rStyle w:val="SubtleEmphasis"/>
                <w:rFonts w:eastAsia="微软雅黑"/>
                <w:sz w:val="16"/>
              </w:rPr>
            </w:pPr>
            <w:r w:rsidRPr="008A2AB0">
              <w:rPr>
                <w:rStyle w:val="SubtleEmphasis"/>
                <w:rFonts w:eastAsia="微软雅黑"/>
                <w:sz w:val="16"/>
              </w:rPr>
              <w:t>Prepared by</w:t>
            </w:r>
          </w:p>
          <w:p w:rsidR="00323147" w:rsidRPr="008A2AB0" w:rsidRDefault="00CE2BF2" w:rsidP="006B3384">
            <w:pPr>
              <w:ind w:left="0"/>
              <w:rPr>
                <w:rFonts w:eastAsia="微软雅黑"/>
              </w:rPr>
            </w:pPr>
            <w:sdt>
              <w:sdtPr>
                <w:rPr>
                  <w:rFonts w:eastAsia="微软雅黑"/>
                  <w:i/>
                  <w:iCs/>
                  <w:color w:val="A6A6A6" w:themeColor="background1" w:themeShade="A6"/>
                </w:rPr>
                <w:alias w:val="Author"/>
                <w:id w:val="94592992"/>
                <w:dataBinding w:prefixMappings="xmlns:ns0='http://purl.org/dc/elements/1.1/' xmlns:ns1='http://schemas.openxmlformats.org/package/2006/metadata/core-properties' " w:xpath="/ns1:coreProperties[1]/ns0:creator[1]" w:storeItemID="{6C3C8BC8-F283-45AE-878A-BAB7291924A1}"/>
                <w:text/>
              </w:sdtPr>
              <w:sdtEndPr/>
              <w:sdtContent>
                <w:r w:rsidR="0069776D">
                  <w:rPr>
                    <w:rFonts w:eastAsia="微软雅黑" w:hint="eastAsia"/>
                    <w:lang w:eastAsia="zh-CN"/>
                  </w:rPr>
                  <w:t>Windows Phone Depth Partner Support Team</w:t>
                </w:r>
              </w:sdtContent>
            </w:sdt>
          </w:p>
        </w:tc>
      </w:tr>
      <w:tr w:rsidR="00323147" w:rsidRPr="008A2AB0" w:rsidTr="00FD3020">
        <w:tc>
          <w:tcPr>
            <w:tcW w:w="5353" w:type="dxa"/>
          </w:tcPr>
          <w:p w:rsidR="00323147" w:rsidRPr="008A2AB0" w:rsidRDefault="00323147" w:rsidP="002345B1">
            <w:pPr>
              <w:rPr>
                <w:rFonts w:eastAsia="微软雅黑"/>
              </w:rPr>
            </w:pPr>
          </w:p>
        </w:tc>
        <w:tc>
          <w:tcPr>
            <w:tcW w:w="5329" w:type="dxa"/>
            <w:shd w:val="clear" w:color="auto" w:fill="auto"/>
            <w:vAlign w:val="center"/>
          </w:tcPr>
          <w:p w:rsidR="00323147" w:rsidRPr="008A2AB0" w:rsidRDefault="00323147" w:rsidP="00664122">
            <w:pPr>
              <w:ind w:left="0"/>
              <w:rPr>
                <w:rStyle w:val="SubtleEmphasis"/>
                <w:rFonts w:eastAsia="微软雅黑"/>
                <w:sz w:val="16"/>
              </w:rPr>
            </w:pPr>
            <w:r w:rsidRPr="008A2AB0">
              <w:rPr>
                <w:rStyle w:val="SubtleEmphasis"/>
                <w:rFonts w:eastAsia="微软雅黑"/>
                <w:sz w:val="16"/>
              </w:rPr>
              <w:t>Contributors</w:t>
            </w:r>
          </w:p>
          <w:p w:rsidR="002345B1" w:rsidRPr="008A2AB0" w:rsidRDefault="00BB0A84" w:rsidP="00664122">
            <w:pPr>
              <w:ind w:left="0"/>
              <w:rPr>
                <w:rFonts w:eastAsia="微软雅黑"/>
              </w:rPr>
            </w:pPr>
            <w:r w:rsidRPr="008A2AB0">
              <w:rPr>
                <w:rFonts w:eastAsia="微软雅黑"/>
              </w:rPr>
              <w:t>Windows Phone Depth Partner Support</w:t>
            </w:r>
            <w:r w:rsidR="0035751F" w:rsidRPr="008A2AB0">
              <w:rPr>
                <w:rFonts w:eastAsia="微软雅黑"/>
              </w:rPr>
              <w:t xml:space="preserve"> Team</w:t>
            </w:r>
          </w:p>
          <w:p w:rsidR="00AE3AD7" w:rsidRPr="008A2AB0" w:rsidRDefault="00BB0A84" w:rsidP="00664122">
            <w:pPr>
              <w:ind w:left="0"/>
              <w:rPr>
                <w:rFonts w:eastAsia="微软雅黑"/>
              </w:rPr>
            </w:pPr>
            <w:r w:rsidRPr="008A2AB0">
              <w:rPr>
                <w:rFonts w:eastAsia="微软雅黑"/>
              </w:rPr>
              <w:t>Windows Phone</w:t>
            </w:r>
            <w:r w:rsidR="00AE3AD7" w:rsidRPr="008A2AB0">
              <w:rPr>
                <w:rFonts w:eastAsia="微软雅黑"/>
              </w:rPr>
              <w:t xml:space="preserve"> Design</w:t>
            </w:r>
            <w:r w:rsidRPr="008A2AB0">
              <w:rPr>
                <w:rFonts w:eastAsia="微软雅黑"/>
              </w:rPr>
              <w:t xml:space="preserve"> Studio</w:t>
            </w:r>
          </w:p>
        </w:tc>
      </w:tr>
    </w:tbl>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sectPr w:rsidR="00323147" w:rsidRPr="008A2AB0" w:rsidSect="00323147">
          <w:footerReference w:type="default" r:id="rId13"/>
          <w:pgSz w:w="11906" w:h="16838"/>
          <w:pgMar w:top="720" w:right="720" w:bottom="720" w:left="720" w:header="708" w:footer="708" w:gutter="0"/>
          <w:cols w:space="708"/>
          <w:titlePg/>
          <w:docGrid w:linePitch="360"/>
        </w:sect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pPr>
    </w:p>
    <w:p w:rsidR="00323147" w:rsidRPr="008A2AB0" w:rsidRDefault="00323147" w:rsidP="002345B1">
      <w:pPr>
        <w:rPr>
          <w:rFonts w:eastAsia="微软雅黑"/>
        </w:rPr>
        <w:sectPr w:rsidR="00323147" w:rsidRPr="008A2AB0" w:rsidSect="00936074">
          <w:pgSz w:w="11906" w:h="16838"/>
          <w:pgMar w:top="720" w:right="720" w:bottom="720" w:left="720" w:header="708" w:footer="340" w:gutter="0"/>
          <w:cols w:space="708"/>
          <w:docGrid w:linePitch="360"/>
        </w:sectPr>
      </w:pPr>
    </w:p>
    <w:sdt>
      <w:sdtPr>
        <w:rPr>
          <w:rFonts w:asciiTheme="minorHAnsi" w:eastAsia="微软雅黑" w:hAnsiTheme="minorHAnsi" w:cs="Arial"/>
          <w:b w:val="0"/>
          <w:bCs w:val="0"/>
          <w:color w:val="auto"/>
          <w:sz w:val="20"/>
          <w:szCs w:val="22"/>
          <w:lang w:val="en-AU"/>
        </w:rPr>
        <w:id w:val="922228317"/>
        <w:docPartObj>
          <w:docPartGallery w:val="Table of Contents"/>
          <w:docPartUnique/>
        </w:docPartObj>
      </w:sdtPr>
      <w:sdtEndPr>
        <w:rPr>
          <w:noProof/>
        </w:rPr>
      </w:sdtEndPr>
      <w:sdtContent>
        <w:p w:rsidR="0085618B" w:rsidRPr="008A2AB0" w:rsidRDefault="0085618B" w:rsidP="008D6782">
          <w:pPr>
            <w:pStyle w:val="TOCHeading"/>
            <w:rPr>
              <w:rFonts w:eastAsia="微软雅黑"/>
              <w:b w:val="0"/>
            </w:rPr>
          </w:pPr>
          <w:r w:rsidRPr="008A2AB0">
            <w:rPr>
              <w:rFonts w:eastAsia="微软雅黑"/>
              <w:b w:val="0"/>
            </w:rPr>
            <w:t>Table of Contents</w:t>
          </w:r>
        </w:p>
        <w:p w:rsidR="0085618B" w:rsidRPr="0052006B" w:rsidRDefault="00B302B7" w:rsidP="002F36D9">
          <w:pPr>
            <w:pStyle w:val="TOC1"/>
            <w:tabs>
              <w:tab w:val="left" w:pos="400"/>
              <w:tab w:val="right" w:leader="dot" w:pos="10456"/>
            </w:tabs>
            <w:rPr>
              <w:rFonts w:eastAsiaTheme="minorEastAsia" w:cstheme="minorBidi"/>
              <w:noProof/>
              <w:sz w:val="22"/>
              <w:lang w:val="en-US" w:eastAsia="zh-CN"/>
            </w:rPr>
          </w:pPr>
          <w:r w:rsidRPr="0052006B">
            <w:rPr>
              <w:rFonts w:eastAsia="微软雅黑"/>
            </w:rPr>
            <w:fldChar w:fldCharType="begin"/>
          </w:r>
          <w:r>
            <w:rPr>
              <w:rFonts w:eastAsia="微软雅黑"/>
            </w:rPr>
            <w:instrText xml:space="preserve"> TOC \o "1-3" \h \z \u </w:instrText>
          </w:r>
          <w:r w:rsidRPr="0052006B">
            <w:rPr>
              <w:rFonts w:eastAsia="微软雅黑"/>
            </w:rPr>
            <w:fldChar w:fldCharType="separate"/>
          </w:r>
          <w:hyperlink w:anchor="_Toc310927100" w:history="1">
            <w:r w:rsidRPr="00B302B7">
              <w:rPr>
                <w:rStyle w:val="Hyperlink"/>
                <w:rFonts w:eastAsia="微软雅黑"/>
                <w:noProof/>
                <w:color w:val="auto"/>
              </w:rPr>
              <w:t>1</w:t>
            </w:r>
            <w:r w:rsidRPr="00B302B7">
              <w:rPr>
                <w:rFonts w:eastAsiaTheme="minorEastAsia" w:cstheme="minorBidi"/>
                <w:noProof/>
                <w:sz w:val="22"/>
                <w:lang w:val="en-US" w:eastAsia="zh-CN"/>
              </w:rPr>
              <w:tab/>
            </w:r>
            <w:r w:rsidRPr="00B302B7">
              <w:rPr>
                <w:rStyle w:val="Hyperlink"/>
                <w:rFonts w:eastAsia="微软雅黑" w:hint="eastAsia"/>
                <w:noProof/>
                <w:color w:val="auto"/>
                <w:lang w:eastAsia="zh-CN"/>
              </w:rPr>
              <w:t>介绍</w:t>
            </w:r>
            <w:r w:rsidRPr="00B302B7">
              <w:rPr>
                <w:noProof/>
                <w:webHidden/>
              </w:rPr>
              <w:tab/>
            </w:r>
            <w:r w:rsidRPr="00B302B7">
              <w:rPr>
                <w:noProof/>
                <w:webHidden/>
              </w:rPr>
              <w:fldChar w:fldCharType="begin"/>
            </w:r>
            <w:r w:rsidRPr="00B302B7">
              <w:rPr>
                <w:noProof/>
                <w:webHidden/>
              </w:rPr>
              <w:instrText xml:space="preserve"> PAGEREF _Toc310927100 \h </w:instrText>
            </w:r>
            <w:r w:rsidRPr="00B302B7">
              <w:rPr>
                <w:noProof/>
                <w:webHidden/>
              </w:rPr>
            </w:r>
            <w:r w:rsidRPr="00B302B7">
              <w:rPr>
                <w:noProof/>
                <w:webHidden/>
              </w:rPr>
              <w:fldChar w:fldCharType="separate"/>
            </w:r>
            <w:r w:rsidRPr="00B302B7">
              <w:rPr>
                <w:noProof/>
                <w:webHidden/>
              </w:rPr>
              <w:t>2</w:t>
            </w:r>
            <w:r w:rsidRPr="00B302B7">
              <w:rPr>
                <w:noProof/>
                <w:webHidden/>
              </w:rPr>
              <w:fldChar w:fldCharType="end"/>
            </w:r>
          </w:hyperlink>
        </w:p>
        <w:p w:rsidR="0085618B" w:rsidRPr="0052006B" w:rsidRDefault="00CE2BF2">
          <w:pPr>
            <w:pStyle w:val="TOC1"/>
            <w:tabs>
              <w:tab w:val="left" w:pos="400"/>
              <w:tab w:val="right" w:leader="dot" w:pos="10456"/>
            </w:tabs>
            <w:rPr>
              <w:rFonts w:eastAsiaTheme="minorEastAsia" w:cstheme="minorBidi"/>
              <w:noProof/>
              <w:sz w:val="22"/>
              <w:lang w:val="en-US" w:eastAsia="zh-CN"/>
            </w:rPr>
          </w:pPr>
          <w:hyperlink w:anchor="_Toc310927101" w:history="1">
            <w:r w:rsidR="00B302B7" w:rsidRPr="00B302B7">
              <w:rPr>
                <w:rStyle w:val="Hyperlink"/>
                <w:rFonts w:eastAsia="微软雅黑"/>
                <w:noProof/>
                <w:color w:val="auto"/>
              </w:rPr>
              <w:t>2</w:t>
            </w:r>
            <w:r w:rsidR="00B302B7" w:rsidRPr="00B302B7">
              <w:rPr>
                <w:rFonts w:eastAsiaTheme="minorEastAsia" w:cstheme="minorBidi"/>
                <w:noProof/>
                <w:sz w:val="22"/>
                <w:lang w:val="en-US" w:eastAsia="zh-CN"/>
              </w:rPr>
              <w:tab/>
            </w:r>
            <w:r w:rsidR="00B302B7" w:rsidRPr="00B302B7">
              <w:rPr>
                <w:rStyle w:val="Hyperlink"/>
                <w:rFonts w:asciiTheme="minorEastAsia" w:eastAsia="微软雅黑" w:hAnsiTheme="minorEastAsia" w:hint="eastAsia"/>
                <w:noProof/>
                <w:color w:val="auto"/>
                <w:lang w:eastAsia="zh-CN"/>
              </w:rPr>
              <w:t>资源</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_Toc310927101 \h </w:instrText>
            </w:r>
            <w:r w:rsidR="00B302B7" w:rsidRPr="00B302B7">
              <w:rPr>
                <w:noProof/>
                <w:webHidden/>
              </w:rPr>
            </w:r>
            <w:r w:rsidR="00B302B7" w:rsidRPr="00B302B7">
              <w:rPr>
                <w:noProof/>
                <w:webHidden/>
              </w:rPr>
              <w:fldChar w:fldCharType="separate"/>
            </w:r>
            <w:r w:rsidR="00B302B7" w:rsidRPr="00B302B7">
              <w:rPr>
                <w:noProof/>
                <w:webHidden/>
              </w:rPr>
              <w:t>2</w:t>
            </w:r>
            <w:r w:rsidR="00B302B7" w:rsidRPr="00B302B7">
              <w:rPr>
                <w:noProof/>
                <w:webHidden/>
              </w:rPr>
              <w:fldChar w:fldCharType="end"/>
            </w:r>
          </w:hyperlink>
        </w:p>
        <w:p w:rsidR="0085618B" w:rsidRPr="0052006B" w:rsidRDefault="00CE2BF2">
          <w:pPr>
            <w:pStyle w:val="TOC1"/>
            <w:tabs>
              <w:tab w:val="left" w:pos="400"/>
              <w:tab w:val="right" w:leader="dot" w:pos="10456"/>
            </w:tabs>
            <w:rPr>
              <w:rFonts w:eastAsiaTheme="minorEastAsia" w:cstheme="minorBidi"/>
              <w:noProof/>
              <w:sz w:val="22"/>
              <w:lang w:val="en-US" w:eastAsia="zh-CN"/>
            </w:rPr>
          </w:pPr>
          <w:hyperlink w:anchor="_Toc310927102" w:history="1">
            <w:r w:rsidR="00B302B7" w:rsidRPr="00B302B7">
              <w:rPr>
                <w:rStyle w:val="Hyperlink"/>
                <w:rFonts w:eastAsia="微软雅黑"/>
                <w:noProof/>
                <w:color w:val="auto"/>
              </w:rPr>
              <w:t>3</w:t>
            </w:r>
            <w:r w:rsidR="00B302B7" w:rsidRPr="00B302B7">
              <w:rPr>
                <w:rFonts w:eastAsiaTheme="minorEastAsia" w:cstheme="minorBidi"/>
                <w:noProof/>
                <w:sz w:val="22"/>
                <w:lang w:val="en-US" w:eastAsia="zh-CN"/>
              </w:rPr>
              <w:tab/>
            </w:r>
            <w:r w:rsidR="00B302B7" w:rsidRPr="00B302B7">
              <w:rPr>
                <w:rStyle w:val="Hyperlink"/>
                <w:rFonts w:asciiTheme="minorEastAsia" w:eastAsia="微软雅黑" w:hAnsiTheme="minorEastAsia" w:hint="eastAsia"/>
                <w:noProof/>
                <w:color w:val="auto"/>
                <w:lang w:eastAsia="zh-CN"/>
              </w:rPr>
              <w:t>问题重要性分级</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_Toc310927102 \h </w:instrText>
            </w:r>
            <w:r w:rsidR="00B302B7" w:rsidRPr="00B302B7">
              <w:rPr>
                <w:noProof/>
                <w:webHidden/>
              </w:rPr>
            </w:r>
            <w:r w:rsidR="00B302B7" w:rsidRPr="00B302B7">
              <w:rPr>
                <w:noProof/>
                <w:webHidden/>
              </w:rPr>
              <w:fldChar w:fldCharType="separate"/>
            </w:r>
            <w:r w:rsidR="00B302B7" w:rsidRPr="00B302B7">
              <w:rPr>
                <w:noProof/>
                <w:webHidden/>
              </w:rPr>
              <w:t>3</w:t>
            </w:r>
            <w:r w:rsidR="00B302B7" w:rsidRPr="00B302B7">
              <w:rPr>
                <w:noProof/>
                <w:webHidden/>
              </w:rPr>
              <w:fldChar w:fldCharType="end"/>
            </w:r>
          </w:hyperlink>
        </w:p>
        <w:p w:rsidR="0085618B" w:rsidRPr="0052006B" w:rsidRDefault="00CE2BF2">
          <w:pPr>
            <w:pStyle w:val="TOC2"/>
            <w:tabs>
              <w:tab w:val="left" w:pos="880"/>
              <w:tab w:val="right" w:leader="dot" w:pos="10456"/>
            </w:tabs>
            <w:rPr>
              <w:rFonts w:eastAsiaTheme="minorEastAsia" w:cstheme="minorBidi"/>
              <w:noProof/>
              <w:sz w:val="22"/>
              <w:lang w:val="en-US" w:eastAsia="zh-CN"/>
            </w:rPr>
          </w:pPr>
          <w:hyperlink w:anchor="_Toc310927103" w:history="1">
            <w:r w:rsidR="00B302B7" w:rsidRPr="00B302B7">
              <w:rPr>
                <w:rStyle w:val="Hyperlink"/>
                <w:rFonts w:eastAsia="微软雅黑"/>
                <w:noProof/>
                <w:color w:val="auto"/>
              </w:rPr>
              <w:t>3.1</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异常进程</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_Toc310927103 \h </w:instrText>
            </w:r>
            <w:r w:rsidR="00B302B7" w:rsidRPr="00B302B7">
              <w:rPr>
                <w:noProof/>
                <w:webHidden/>
              </w:rPr>
            </w:r>
            <w:r w:rsidR="00B302B7" w:rsidRPr="00B302B7">
              <w:rPr>
                <w:noProof/>
                <w:webHidden/>
              </w:rPr>
              <w:fldChar w:fldCharType="separate"/>
            </w:r>
            <w:r w:rsidR="00B302B7" w:rsidRPr="00B302B7">
              <w:rPr>
                <w:noProof/>
                <w:webHidden/>
              </w:rPr>
              <w:t>3</w:t>
            </w:r>
            <w:r w:rsidR="00B302B7" w:rsidRPr="00B302B7">
              <w:rPr>
                <w:noProof/>
                <w:webHidden/>
              </w:rPr>
              <w:fldChar w:fldCharType="end"/>
            </w:r>
          </w:hyperlink>
        </w:p>
        <w:p w:rsidR="0085618B" w:rsidRPr="0052006B" w:rsidRDefault="00CE2BF2">
          <w:pPr>
            <w:pStyle w:val="TOC1"/>
            <w:tabs>
              <w:tab w:val="left" w:pos="400"/>
              <w:tab w:val="right" w:leader="dot" w:pos="10456"/>
            </w:tabs>
            <w:rPr>
              <w:rFonts w:eastAsiaTheme="minorEastAsia" w:cstheme="minorBidi"/>
              <w:noProof/>
              <w:sz w:val="22"/>
              <w:lang w:val="en-US" w:eastAsia="zh-CN"/>
            </w:rPr>
          </w:pPr>
          <w:hyperlink w:anchor="_Toc310927104" w:history="1">
            <w:r w:rsidR="00B302B7" w:rsidRPr="00B302B7">
              <w:rPr>
                <w:rStyle w:val="Hyperlink"/>
                <w:rFonts w:eastAsia="微软雅黑"/>
                <w:noProof/>
                <w:color w:val="auto"/>
              </w:rPr>
              <w:t>4</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问题定义</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_Toc310927104 \h </w:instrText>
            </w:r>
            <w:r w:rsidR="00B302B7" w:rsidRPr="00B302B7">
              <w:rPr>
                <w:noProof/>
                <w:webHidden/>
              </w:rPr>
            </w:r>
            <w:r w:rsidR="00B302B7" w:rsidRPr="00B302B7">
              <w:rPr>
                <w:noProof/>
                <w:webHidden/>
              </w:rPr>
              <w:fldChar w:fldCharType="separate"/>
            </w:r>
            <w:r w:rsidR="00B302B7" w:rsidRPr="00B302B7">
              <w:rPr>
                <w:noProof/>
                <w:webHidden/>
              </w:rPr>
              <w:t>3</w:t>
            </w:r>
            <w:r w:rsidR="00B302B7" w:rsidRPr="00B302B7">
              <w:rPr>
                <w:noProof/>
                <w:webHidden/>
              </w:rPr>
              <w:fldChar w:fldCharType="end"/>
            </w:r>
          </w:hyperlink>
        </w:p>
        <w:p w:rsidR="0085618B" w:rsidRPr="0052006B" w:rsidRDefault="00CE2BF2">
          <w:pPr>
            <w:pStyle w:val="TOC2"/>
            <w:tabs>
              <w:tab w:val="left" w:pos="880"/>
              <w:tab w:val="right" w:leader="dot" w:pos="10456"/>
            </w:tabs>
            <w:rPr>
              <w:rFonts w:eastAsiaTheme="minorEastAsia" w:cstheme="minorBidi"/>
              <w:noProof/>
              <w:sz w:val="22"/>
              <w:lang w:val="en-US" w:eastAsia="zh-CN"/>
            </w:rPr>
          </w:pPr>
          <w:hyperlink w:anchor="_Toc310927105" w:history="1">
            <w:r w:rsidR="00B302B7" w:rsidRPr="00B302B7">
              <w:rPr>
                <w:rStyle w:val="Hyperlink"/>
                <w:rFonts w:eastAsia="微软雅黑"/>
                <w:noProof/>
                <w:color w:val="auto"/>
              </w:rPr>
              <w:t>4.1</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必须修改</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_Toc310927105 \h </w:instrText>
            </w:r>
            <w:r w:rsidR="00B302B7" w:rsidRPr="00B302B7">
              <w:rPr>
                <w:noProof/>
                <w:webHidden/>
              </w:rPr>
            </w:r>
            <w:r w:rsidR="00B302B7" w:rsidRPr="00B302B7">
              <w:rPr>
                <w:noProof/>
                <w:webHidden/>
              </w:rPr>
              <w:fldChar w:fldCharType="separate"/>
            </w:r>
            <w:r w:rsidR="00B302B7" w:rsidRPr="00B302B7">
              <w:rPr>
                <w:noProof/>
                <w:webHidden/>
              </w:rPr>
              <w:t>3</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06" w:history="1">
            <w:r w:rsidR="00B302B7" w:rsidRPr="00B302B7">
              <w:rPr>
                <w:rStyle w:val="Hyperlink"/>
                <w:rFonts w:eastAsia="微软雅黑"/>
                <w:noProof/>
                <w:color w:val="auto"/>
              </w:rPr>
              <w:t>4.1.1</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元素对齐</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_Toc310927106 \h </w:instrText>
            </w:r>
            <w:r w:rsidR="00B302B7" w:rsidRPr="00B302B7">
              <w:rPr>
                <w:noProof/>
                <w:webHidden/>
              </w:rPr>
            </w:r>
            <w:r w:rsidR="00B302B7" w:rsidRPr="00B302B7">
              <w:rPr>
                <w:noProof/>
                <w:webHidden/>
              </w:rPr>
              <w:fldChar w:fldCharType="separate"/>
            </w:r>
            <w:r w:rsidR="00B302B7" w:rsidRPr="00B302B7">
              <w:rPr>
                <w:noProof/>
                <w:webHidden/>
              </w:rPr>
              <w:t>3</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07" w:history="1">
            <w:r w:rsidR="00B302B7" w:rsidRPr="00B302B7">
              <w:rPr>
                <w:rStyle w:val="Hyperlink"/>
                <w:rFonts w:eastAsia="微软雅黑"/>
                <w:noProof/>
                <w:color w:val="auto"/>
              </w:rPr>
              <w:t>4.1.2</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元素间距</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_Toc310927107 \h </w:instrText>
            </w:r>
            <w:r w:rsidR="00B302B7" w:rsidRPr="00B302B7">
              <w:rPr>
                <w:noProof/>
                <w:webHidden/>
              </w:rPr>
            </w:r>
            <w:r w:rsidR="00B302B7" w:rsidRPr="00B302B7">
              <w:rPr>
                <w:noProof/>
                <w:webHidden/>
              </w:rPr>
              <w:fldChar w:fldCharType="separate"/>
            </w:r>
            <w:r w:rsidR="00B302B7" w:rsidRPr="00B302B7">
              <w:rPr>
                <w:noProof/>
                <w:webHidden/>
              </w:rPr>
              <w:t>5</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08" w:history="1">
            <w:r w:rsidR="00B302B7" w:rsidRPr="00B302B7">
              <w:rPr>
                <w:rStyle w:val="Hyperlink"/>
                <w:rFonts w:eastAsia="微软雅黑"/>
                <w:noProof/>
                <w:color w:val="auto"/>
              </w:rPr>
              <w:t>4.1.3</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控制反馈</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_Toc310927108 \h </w:instrText>
            </w:r>
            <w:r w:rsidR="00B302B7" w:rsidRPr="00B302B7">
              <w:rPr>
                <w:noProof/>
                <w:webHidden/>
              </w:rPr>
            </w:r>
            <w:r w:rsidR="00B302B7" w:rsidRPr="00B302B7">
              <w:rPr>
                <w:noProof/>
                <w:webHidden/>
              </w:rPr>
              <w:fldChar w:fldCharType="separate"/>
            </w:r>
            <w:r w:rsidR="00B302B7" w:rsidRPr="00B302B7">
              <w:rPr>
                <w:noProof/>
                <w:webHidden/>
              </w:rPr>
              <w:t>5</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09" w:history="1">
            <w:r w:rsidR="00B302B7" w:rsidRPr="00B302B7">
              <w:rPr>
                <w:rStyle w:val="Hyperlink"/>
                <w:rFonts w:eastAsia="微软雅黑"/>
                <w:noProof/>
                <w:color w:val="auto"/>
              </w:rPr>
              <w:t>4.1.4</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列表</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_Toc310927109 \h </w:instrText>
            </w:r>
            <w:r w:rsidR="00B302B7" w:rsidRPr="00B302B7">
              <w:rPr>
                <w:noProof/>
                <w:webHidden/>
              </w:rPr>
            </w:r>
            <w:r w:rsidR="00B302B7" w:rsidRPr="00B302B7">
              <w:rPr>
                <w:noProof/>
                <w:webHidden/>
              </w:rPr>
              <w:fldChar w:fldCharType="separate"/>
            </w:r>
            <w:r w:rsidR="00B302B7" w:rsidRPr="00B302B7">
              <w:rPr>
                <w:noProof/>
                <w:webHidden/>
              </w:rPr>
              <w:t>7</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10" w:history="1">
            <w:r w:rsidR="00B302B7" w:rsidRPr="00B302B7">
              <w:rPr>
                <w:rStyle w:val="Hyperlink"/>
                <w:rFonts w:eastAsia="微软雅黑"/>
                <w:noProof/>
                <w:color w:val="auto"/>
              </w:rPr>
              <w:t>4.1.5</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枢轴视图控件</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_Toc310927110 \h </w:instrText>
            </w:r>
            <w:r w:rsidR="00B302B7" w:rsidRPr="00B302B7">
              <w:rPr>
                <w:noProof/>
                <w:webHidden/>
              </w:rPr>
            </w:r>
            <w:r w:rsidR="00B302B7" w:rsidRPr="00B302B7">
              <w:rPr>
                <w:noProof/>
                <w:webHidden/>
              </w:rPr>
              <w:fldChar w:fldCharType="separate"/>
            </w:r>
            <w:r w:rsidR="00B302B7" w:rsidRPr="00B302B7">
              <w:rPr>
                <w:noProof/>
                <w:webHidden/>
              </w:rPr>
              <w:t>7</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11" w:history="1">
            <w:r w:rsidR="00B302B7" w:rsidRPr="00B302B7">
              <w:rPr>
                <w:rStyle w:val="Hyperlink"/>
                <w:rFonts w:eastAsia="微软雅黑"/>
                <w:noProof/>
                <w:color w:val="auto"/>
              </w:rPr>
              <w:t>4.1.6</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全景视图控件</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_Toc310927111 \h </w:instrText>
            </w:r>
            <w:r w:rsidR="00B302B7" w:rsidRPr="00B302B7">
              <w:rPr>
                <w:noProof/>
                <w:webHidden/>
              </w:rPr>
            </w:r>
            <w:r w:rsidR="00B302B7" w:rsidRPr="00B302B7">
              <w:rPr>
                <w:noProof/>
                <w:webHidden/>
              </w:rPr>
              <w:fldChar w:fldCharType="separate"/>
            </w:r>
            <w:r w:rsidR="00B302B7" w:rsidRPr="00B302B7">
              <w:rPr>
                <w:noProof/>
                <w:webHidden/>
              </w:rPr>
              <w:t>9</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12" w:history="1">
            <w:r w:rsidR="00B302B7" w:rsidRPr="00B302B7">
              <w:rPr>
                <w:rStyle w:val="Hyperlink"/>
                <w:rFonts w:eastAsia="微软雅黑"/>
                <w:noProof/>
                <w:color w:val="auto"/>
              </w:rPr>
              <w:t>4.1.7</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标题</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_Toc310927112 \h </w:instrText>
            </w:r>
            <w:r w:rsidR="00B302B7" w:rsidRPr="00B302B7">
              <w:rPr>
                <w:noProof/>
                <w:webHidden/>
              </w:rPr>
            </w:r>
            <w:r w:rsidR="00B302B7" w:rsidRPr="00B302B7">
              <w:rPr>
                <w:noProof/>
                <w:webHidden/>
              </w:rPr>
              <w:fldChar w:fldCharType="separate"/>
            </w:r>
            <w:r w:rsidR="00B302B7" w:rsidRPr="00B302B7">
              <w:rPr>
                <w:noProof/>
                <w:webHidden/>
              </w:rPr>
              <w:t>2</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13" w:history="1">
            <w:r w:rsidR="00B302B7" w:rsidRPr="00B302B7">
              <w:rPr>
                <w:rStyle w:val="Hyperlink"/>
                <w:rFonts w:eastAsia="微软雅黑"/>
                <w:noProof/>
                <w:color w:val="auto"/>
              </w:rPr>
              <w:t>4.1.8</w:t>
            </w:r>
            <w:r w:rsidR="00B302B7" w:rsidRPr="00B302B7">
              <w:rPr>
                <w:rFonts w:eastAsiaTheme="minorEastAsia" w:cstheme="minorBidi"/>
                <w:noProof/>
                <w:sz w:val="22"/>
                <w:lang w:val="en-US" w:eastAsia="zh-CN"/>
              </w:rPr>
              <w:tab/>
            </w:r>
            <w:r w:rsidR="0085618B">
              <w:rPr>
                <w:rStyle w:val="Hyperlink"/>
                <w:rFonts w:eastAsia="微软雅黑" w:hint="eastAsia"/>
                <w:noProof/>
                <w:color w:val="auto"/>
                <w:lang w:eastAsia="zh-CN"/>
              </w:rPr>
              <w:t>按键</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_Toc310927113 \h </w:instrText>
            </w:r>
            <w:r w:rsidR="00B302B7" w:rsidRPr="00B302B7">
              <w:rPr>
                <w:noProof/>
                <w:webHidden/>
              </w:rPr>
            </w:r>
            <w:r w:rsidR="00B302B7" w:rsidRPr="00B302B7">
              <w:rPr>
                <w:noProof/>
                <w:webHidden/>
              </w:rPr>
              <w:fldChar w:fldCharType="separate"/>
            </w:r>
            <w:r w:rsidR="00B302B7" w:rsidRPr="00B302B7">
              <w:rPr>
                <w:noProof/>
                <w:webHidden/>
              </w:rPr>
              <w:t>2</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14" w:history="1">
            <w:r w:rsidR="00B302B7" w:rsidRPr="00B302B7">
              <w:rPr>
                <w:rStyle w:val="Hyperlink"/>
                <w:rFonts w:eastAsia="微软雅黑"/>
                <w:noProof/>
                <w:color w:val="auto"/>
              </w:rPr>
              <w:t>4.1.9</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选择器</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_Toc310927114 \h </w:instrText>
            </w:r>
            <w:r w:rsidR="00B302B7" w:rsidRPr="00B302B7">
              <w:rPr>
                <w:noProof/>
                <w:webHidden/>
              </w:rPr>
            </w:r>
            <w:r w:rsidR="00B302B7" w:rsidRPr="00B302B7">
              <w:rPr>
                <w:noProof/>
                <w:webHidden/>
              </w:rPr>
              <w:fldChar w:fldCharType="separate"/>
            </w:r>
            <w:r w:rsidR="00B302B7" w:rsidRPr="00B302B7">
              <w:rPr>
                <w:noProof/>
                <w:webHidden/>
              </w:rPr>
              <w:t>3</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15" w:history="1">
            <w:r w:rsidR="00B302B7" w:rsidRPr="00B302B7">
              <w:rPr>
                <w:rStyle w:val="Hyperlink"/>
                <w:rFonts w:eastAsia="微软雅黑"/>
                <w:noProof/>
                <w:color w:val="auto"/>
              </w:rPr>
              <w:t>4.1.10</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开始</w:t>
            </w:r>
            <w:r w:rsidR="0085618B">
              <w:rPr>
                <w:rStyle w:val="Hyperlink"/>
                <w:rFonts w:eastAsia="微软雅黑" w:hint="eastAsia"/>
                <w:noProof/>
                <w:color w:val="auto"/>
                <w:lang w:eastAsia="zh-CN"/>
              </w:rPr>
              <w:t>磁贴</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_Toc310927115 \h </w:instrText>
            </w:r>
            <w:r w:rsidR="00B302B7" w:rsidRPr="00B302B7">
              <w:rPr>
                <w:noProof/>
                <w:webHidden/>
              </w:rPr>
            </w:r>
            <w:r w:rsidR="00B302B7" w:rsidRPr="00B302B7">
              <w:rPr>
                <w:noProof/>
                <w:webHidden/>
              </w:rPr>
              <w:fldChar w:fldCharType="separate"/>
            </w:r>
            <w:r w:rsidR="00B302B7" w:rsidRPr="00B302B7">
              <w:rPr>
                <w:noProof/>
                <w:webHidden/>
              </w:rPr>
              <w:t>3</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16" w:history="1">
            <w:r w:rsidR="00B302B7" w:rsidRPr="00B302B7">
              <w:rPr>
                <w:rStyle w:val="Hyperlink"/>
                <w:rFonts w:eastAsia="微软雅黑"/>
                <w:noProof/>
                <w:color w:val="auto"/>
              </w:rPr>
              <w:t>4.1.11</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浏览器控制</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_Toc310927116 \h </w:instrText>
            </w:r>
            <w:r w:rsidR="00B302B7" w:rsidRPr="00B302B7">
              <w:rPr>
                <w:noProof/>
                <w:webHidden/>
              </w:rPr>
            </w:r>
            <w:r w:rsidR="00B302B7" w:rsidRPr="00B302B7">
              <w:rPr>
                <w:noProof/>
                <w:webHidden/>
              </w:rPr>
              <w:fldChar w:fldCharType="separate"/>
            </w:r>
            <w:r w:rsidR="00B302B7" w:rsidRPr="00B302B7">
              <w:rPr>
                <w:noProof/>
                <w:webHidden/>
              </w:rPr>
              <w:t>3</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17" w:history="1">
            <w:r w:rsidR="00B302B7" w:rsidRPr="00B302B7">
              <w:rPr>
                <w:rStyle w:val="Hyperlink"/>
                <w:rFonts w:eastAsia="微软雅黑"/>
                <w:noProof/>
                <w:color w:val="auto"/>
              </w:rPr>
              <w:t>4.1.12</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对话框</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_Toc310927117 \h </w:instrText>
            </w:r>
            <w:r w:rsidR="00B302B7" w:rsidRPr="00B302B7">
              <w:rPr>
                <w:noProof/>
                <w:webHidden/>
              </w:rPr>
            </w:r>
            <w:r w:rsidR="00B302B7" w:rsidRPr="00B302B7">
              <w:rPr>
                <w:noProof/>
                <w:webHidden/>
              </w:rPr>
              <w:fldChar w:fldCharType="separate"/>
            </w:r>
            <w:r w:rsidR="00B302B7" w:rsidRPr="00B302B7">
              <w:rPr>
                <w:noProof/>
                <w:webHidden/>
              </w:rPr>
              <w:t>5</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18" w:history="1">
            <w:r w:rsidR="00B302B7" w:rsidRPr="00B302B7">
              <w:rPr>
                <w:rStyle w:val="Hyperlink"/>
                <w:rFonts w:eastAsia="微软雅黑"/>
                <w:noProof/>
                <w:color w:val="auto"/>
              </w:rPr>
              <w:t>4.1.13</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对比</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_Toc310927118 \h </w:instrText>
            </w:r>
            <w:r w:rsidR="00B302B7" w:rsidRPr="00B302B7">
              <w:rPr>
                <w:noProof/>
                <w:webHidden/>
              </w:rPr>
            </w:r>
            <w:r w:rsidR="00B302B7" w:rsidRPr="00B302B7">
              <w:rPr>
                <w:noProof/>
                <w:webHidden/>
              </w:rPr>
              <w:fldChar w:fldCharType="separate"/>
            </w:r>
            <w:r w:rsidR="00B302B7" w:rsidRPr="00B302B7">
              <w:rPr>
                <w:noProof/>
                <w:webHidden/>
              </w:rPr>
              <w:t>5</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19" w:history="1">
            <w:r w:rsidR="00B302B7" w:rsidRPr="00B302B7">
              <w:rPr>
                <w:rStyle w:val="Hyperlink"/>
                <w:rFonts w:eastAsia="微软雅黑"/>
                <w:noProof/>
                <w:color w:val="auto"/>
              </w:rPr>
              <w:t>4.1.14</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文本</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_Toc310927119 \h </w:instrText>
            </w:r>
            <w:r w:rsidR="00B302B7" w:rsidRPr="00B302B7">
              <w:rPr>
                <w:noProof/>
                <w:webHidden/>
              </w:rPr>
            </w:r>
            <w:r w:rsidR="00B302B7" w:rsidRPr="00B302B7">
              <w:rPr>
                <w:noProof/>
                <w:webHidden/>
              </w:rPr>
              <w:fldChar w:fldCharType="separate"/>
            </w:r>
            <w:r w:rsidR="00B302B7" w:rsidRPr="00B302B7">
              <w:rPr>
                <w:noProof/>
                <w:webHidden/>
              </w:rPr>
              <w:t>5</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20" w:history="1">
            <w:r w:rsidR="00B302B7" w:rsidRPr="00B302B7">
              <w:rPr>
                <w:rStyle w:val="Hyperlink"/>
                <w:rFonts w:eastAsia="微软雅黑"/>
                <w:noProof/>
                <w:color w:val="auto"/>
              </w:rPr>
              <w:t>4.1.15</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图像质量</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_Toc310927120 \h </w:instrText>
            </w:r>
            <w:r w:rsidR="00B302B7" w:rsidRPr="00B302B7">
              <w:rPr>
                <w:noProof/>
                <w:webHidden/>
              </w:rPr>
            </w:r>
            <w:r w:rsidR="00B302B7" w:rsidRPr="00B302B7">
              <w:rPr>
                <w:noProof/>
                <w:webHidden/>
              </w:rPr>
              <w:fldChar w:fldCharType="separate"/>
            </w:r>
            <w:r w:rsidR="00B302B7" w:rsidRPr="00B302B7">
              <w:rPr>
                <w:noProof/>
                <w:webHidden/>
              </w:rPr>
              <w:t>5</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21" w:history="1">
            <w:r w:rsidR="00B302B7" w:rsidRPr="00B302B7">
              <w:rPr>
                <w:rStyle w:val="Hyperlink"/>
                <w:rFonts w:eastAsia="微软雅黑"/>
                <w:noProof/>
                <w:color w:val="auto"/>
              </w:rPr>
              <w:t>4.1.16</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图标</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_Toc310927121 \h </w:instrText>
            </w:r>
            <w:r w:rsidR="00B302B7" w:rsidRPr="00B302B7">
              <w:rPr>
                <w:noProof/>
                <w:webHidden/>
              </w:rPr>
            </w:r>
            <w:r w:rsidR="00B302B7" w:rsidRPr="00B302B7">
              <w:rPr>
                <w:noProof/>
                <w:webHidden/>
              </w:rPr>
              <w:fldChar w:fldCharType="separate"/>
            </w:r>
            <w:r w:rsidR="00B302B7" w:rsidRPr="00B302B7">
              <w:rPr>
                <w:noProof/>
                <w:webHidden/>
              </w:rPr>
              <w:t>7</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22" w:history="1">
            <w:r w:rsidR="00B302B7" w:rsidRPr="00B302B7">
              <w:rPr>
                <w:rStyle w:val="Hyperlink"/>
                <w:rFonts w:eastAsia="微软雅黑"/>
                <w:noProof/>
                <w:color w:val="auto"/>
              </w:rPr>
              <w:t>4.1.17</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rPr>
              <w:t>触摸目标区域</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_Toc310927122 \h </w:instrText>
            </w:r>
            <w:r w:rsidR="00B302B7" w:rsidRPr="00B302B7">
              <w:rPr>
                <w:noProof/>
                <w:webHidden/>
              </w:rPr>
            </w:r>
            <w:r w:rsidR="00B302B7" w:rsidRPr="00B302B7">
              <w:rPr>
                <w:noProof/>
                <w:webHidden/>
              </w:rPr>
              <w:fldChar w:fldCharType="separate"/>
            </w:r>
            <w:r w:rsidR="00B302B7" w:rsidRPr="00B302B7">
              <w:rPr>
                <w:noProof/>
                <w:webHidden/>
              </w:rPr>
              <w:t>7</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23" w:history="1">
            <w:r w:rsidR="00B302B7" w:rsidRPr="00B302B7">
              <w:rPr>
                <w:rStyle w:val="Hyperlink"/>
                <w:rFonts w:eastAsia="微软雅黑"/>
                <w:noProof/>
                <w:color w:val="auto"/>
              </w:rPr>
              <w:t>4.1.18</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拼写错误</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_Toc310927123 \h </w:instrText>
            </w:r>
            <w:r w:rsidR="00B302B7" w:rsidRPr="00B302B7">
              <w:rPr>
                <w:noProof/>
                <w:webHidden/>
              </w:rPr>
            </w:r>
            <w:r w:rsidR="00B302B7" w:rsidRPr="00B302B7">
              <w:rPr>
                <w:noProof/>
                <w:webHidden/>
              </w:rPr>
              <w:fldChar w:fldCharType="separate"/>
            </w:r>
            <w:r w:rsidR="00B302B7" w:rsidRPr="00B302B7">
              <w:rPr>
                <w:noProof/>
                <w:webHidden/>
              </w:rPr>
              <w:t>8</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24" w:history="1">
            <w:r w:rsidR="00B302B7" w:rsidRPr="00B302B7">
              <w:rPr>
                <w:rStyle w:val="Hyperlink"/>
                <w:rFonts w:eastAsia="微软雅黑"/>
                <w:noProof/>
                <w:color w:val="auto"/>
              </w:rPr>
              <w:t>4.1.19</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主题</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_Toc310927124 \h </w:instrText>
            </w:r>
            <w:r w:rsidR="00B302B7" w:rsidRPr="00B302B7">
              <w:rPr>
                <w:noProof/>
                <w:webHidden/>
              </w:rPr>
            </w:r>
            <w:r w:rsidR="00B302B7" w:rsidRPr="00B302B7">
              <w:rPr>
                <w:noProof/>
                <w:webHidden/>
              </w:rPr>
              <w:fldChar w:fldCharType="separate"/>
            </w:r>
            <w:r w:rsidR="00B302B7" w:rsidRPr="00B302B7">
              <w:rPr>
                <w:noProof/>
                <w:webHidden/>
              </w:rPr>
              <w:t>8</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25" w:history="1">
            <w:r w:rsidR="00B302B7" w:rsidRPr="00B302B7">
              <w:rPr>
                <w:rStyle w:val="Hyperlink"/>
                <w:rFonts w:eastAsia="微软雅黑"/>
                <w:noProof/>
                <w:color w:val="auto"/>
              </w:rPr>
              <w:t>4.1.20</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启动</w:t>
            </w:r>
            <w:r w:rsidR="0085618B">
              <w:rPr>
                <w:rStyle w:val="Hyperlink"/>
                <w:rFonts w:eastAsia="微软雅黑" w:hint="eastAsia"/>
                <w:noProof/>
                <w:color w:val="auto"/>
                <w:lang w:eastAsia="zh-CN"/>
              </w:rPr>
              <w:t>屏幕</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_Toc310927125 \h </w:instrText>
            </w:r>
            <w:r w:rsidR="00B302B7" w:rsidRPr="00B302B7">
              <w:rPr>
                <w:noProof/>
                <w:webHidden/>
              </w:rPr>
            </w:r>
            <w:r w:rsidR="00B302B7" w:rsidRPr="00B302B7">
              <w:rPr>
                <w:noProof/>
                <w:webHidden/>
              </w:rPr>
              <w:fldChar w:fldCharType="separate"/>
            </w:r>
            <w:r w:rsidR="00B302B7" w:rsidRPr="00B302B7">
              <w:rPr>
                <w:noProof/>
                <w:webHidden/>
              </w:rPr>
              <w:t>8</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26" w:history="1">
            <w:r w:rsidR="00B302B7" w:rsidRPr="00B302B7">
              <w:rPr>
                <w:rStyle w:val="Hyperlink"/>
                <w:rFonts w:eastAsia="微软雅黑"/>
                <w:noProof/>
                <w:color w:val="auto"/>
              </w:rPr>
              <w:t>4.1.21</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rPr>
              <w:t>硬件返回</w:t>
            </w:r>
            <w:r w:rsidR="0085618B">
              <w:rPr>
                <w:rStyle w:val="Hyperlink"/>
                <w:rFonts w:eastAsia="微软雅黑" w:hint="eastAsia"/>
                <w:noProof/>
                <w:color w:val="auto"/>
                <w:lang w:eastAsia="zh-CN"/>
              </w:rPr>
              <w:t>按键</w:t>
            </w:r>
            <w:r w:rsidR="00B302B7" w:rsidRPr="00B302B7">
              <w:rPr>
                <w:rStyle w:val="Hyperlink"/>
                <w:rFonts w:eastAsia="微软雅黑" w:hint="eastAsia"/>
                <w:noProof/>
                <w:color w:val="auto"/>
              </w:rPr>
              <w:t>（附录：</w:t>
            </w:r>
            <w:r w:rsidR="00B302B7" w:rsidRPr="00B302B7">
              <w:rPr>
                <w:rStyle w:val="Hyperlink"/>
                <w:rFonts w:eastAsia="微软雅黑"/>
                <w:noProof/>
                <w:color w:val="auto"/>
              </w:rPr>
              <w:t>11October2011</w:t>
            </w:r>
            <w:r w:rsidR="00B302B7" w:rsidRPr="00B302B7">
              <w:rPr>
                <w:rStyle w:val="Hyperlink"/>
                <w:rFonts w:eastAsia="微软雅黑" w:hint="eastAsia"/>
                <w:noProof/>
                <w:color w:val="auto"/>
              </w:rPr>
              <w:t>）</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_Toc310927126 \h </w:instrText>
            </w:r>
            <w:r w:rsidR="00B302B7" w:rsidRPr="00B302B7">
              <w:rPr>
                <w:noProof/>
                <w:webHidden/>
              </w:rPr>
            </w:r>
            <w:r w:rsidR="00B302B7" w:rsidRPr="00B302B7">
              <w:rPr>
                <w:noProof/>
                <w:webHidden/>
              </w:rPr>
              <w:fldChar w:fldCharType="separate"/>
            </w:r>
            <w:r w:rsidR="00B302B7" w:rsidRPr="00B302B7">
              <w:rPr>
                <w:noProof/>
                <w:webHidden/>
              </w:rPr>
              <w:t>8</w:t>
            </w:r>
            <w:r w:rsidR="00B302B7" w:rsidRPr="00B302B7">
              <w:rPr>
                <w:noProof/>
                <w:webHidden/>
              </w:rPr>
              <w:fldChar w:fldCharType="end"/>
            </w:r>
          </w:hyperlink>
        </w:p>
        <w:p w:rsidR="0085618B" w:rsidRPr="0052006B" w:rsidRDefault="00CE2BF2">
          <w:pPr>
            <w:pStyle w:val="TOC3"/>
            <w:tabs>
              <w:tab w:val="left" w:pos="1320"/>
              <w:tab w:val="right" w:leader="dot" w:pos="10456"/>
            </w:tabs>
            <w:rPr>
              <w:rFonts w:eastAsiaTheme="minorEastAsia" w:cstheme="minorBidi"/>
              <w:noProof/>
              <w:sz w:val="22"/>
              <w:lang w:val="en-US" w:eastAsia="zh-CN"/>
            </w:rPr>
          </w:pPr>
          <w:hyperlink w:anchor="_Toc310927127" w:history="1">
            <w:r w:rsidR="00B302B7" w:rsidRPr="00B302B7">
              <w:rPr>
                <w:rStyle w:val="Hyperlink"/>
                <w:rFonts w:eastAsia="微软雅黑"/>
                <w:noProof/>
                <w:color w:val="auto"/>
              </w:rPr>
              <w:t>4.1.22</w:t>
            </w:r>
            <w:r w:rsidR="00B302B7" w:rsidRPr="00B302B7">
              <w:rPr>
                <w:rFonts w:eastAsiaTheme="minorEastAsia" w:cstheme="minorBidi"/>
                <w:noProof/>
                <w:sz w:val="22"/>
                <w:lang w:val="en-US" w:eastAsia="zh-CN"/>
              </w:rPr>
              <w:tab/>
            </w:r>
            <w:r w:rsidR="00B302B7">
              <w:rPr>
                <w:rStyle w:val="Hyperlink"/>
                <w:rFonts w:eastAsia="微软雅黑" w:hint="eastAsia"/>
                <w:noProof/>
                <w:color w:val="auto"/>
              </w:rPr>
              <w:t>自</w:t>
            </w:r>
            <w:r w:rsidR="0085618B">
              <w:rPr>
                <w:rStyle w:val="Hyperlink"/>
                <w:rFonts w:eastAsia="微软雅黑" w:hint="eastAsia"/>
                <w:noProof/>
                <w:color w:val="auto"/>
                <w:lang w:eastAsia="zh-CN"/>
              </w:rPr>
              <w:t>磁贴</w:t>
            </w:r>
            <w:r w:rsidR="00B302B7" w:rsidRPr="00B302B7">
              <w:rPr>
                <w:rStyle w:val="Hyperlink"/>
                <w:rFonts w:eastAsia="微软雅黑" w:hint="eastAsia"/>
                <w:noProof/>
                <w:color w:val="auto"/>
              </w:rPr>
              <w:t>（深度链接）（附录：</w:t>
            </w:r>
            <w:r w:rsidR="00B302B7" w:rsidRPr="00B302B7">
              <w:rPr>
                <w:rStyle w:val="Hyperlink"/>
                <w:rFonts w:eastAsia="微软雅黑"/>
                <w:noProof/>
                <w:color w:val="auto"/>
              </w:rPr>
              <w:t>11October2011</w:t>
            </w:r>
            <w:r w:rsidR="00B302B7" w:rsidRPr="00B302B7">
              <w:rPr>
                <w:rStyle w:val="Hyperlink"/>
                <w:rFonts w:eastAsia="微软雅黑" w:hint="eastAsia"/>
                <w:noProof/>
                <w:color w:val="auto"/>
              </w:rPr>
              <w:t>）</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_Toc310927127 \h </w:instrText>
            </w:r>
            <w:r w:rsidR="00B302B7" w:rsidRPr="00B302B7">
              <w:rPr>
                <w:noProof/>
                <w:webHidden/>
              </w:rPr>
            </w:r>
            <w:r w:rsidR="00B302B7" w:rsidRPr="00B302B7">
              <w:rPr>
                <w:noProof/>
                <w:webHidden/>
              </w:rPr>
              <w:fldChar w:fldCharType="separate"/>
            </w:r>
            <w:r w:rsidR="00B302B7" w:rsidRPr="00B302B7">
              <w:rPr>
                <w:noProof/>
                <w:webHidden/>
              </w:rPr>
              <w:t>8</w:t>
            </w:r>
            <w:r w:rsidR="00B302B7" w:rsidRPr="00B302B7">
              <w:rPr>
                <w:noProof/>
                <w:webHidden/>
              </w:rPr>
              <w:fldChar w:fldCharType="end"/>
            </w:r>
          </w:hyperlink>
        </w:p>
        <w:p w:rsidR="0085618B" w:rsidRPr="0052006B" w:rsidRDefault="00CE2BF2">
          <w:pPr>
            <w:pStyle w:val="TOC2"/>
            <w:tabs>
              <w:tab w:val="left" w:pos="880"/>
              <w:tab w:val="right" w:leader="dot" w:pos="10456"/>
            </w:tabs>
            <w:rPr>
              <w:rFonts w:eastAsiaTheme="minorEastAsia" w:cstheme="minorBidi"/>
              <w:noProof/>
              <w:sz w:val="22"/>
              <w:lang w:val="en-US" w:eastAsia="zh-CN"/>
            </w:rPr>
          </w:pPr>
          <w:hyperlink w:anchor="_Toc310927128" w:history="1">
            <w:r w:rsidR="00B302B7" w:rsidRPr="00B302B7">
              <w:rPr>
                <w:rStyle w:val="Hyperlink"/>
                <w:rFonts w:eastAsia="微软雅黑"/>
                <w:noProof/>
                <w:color w:val="auto"/>
              </w:rPr>
              <w:t>4.2</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应该修改</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_Toc310927128 \h </w:instrText>
            </w:r>
            <w:r w:rsidR="00B302B7" w:rsidRPr="00B302B7">
              <w:rPr>
                <w:noProof/>
                <w:webHidden/>
              </w:rPr>
            </w:r>
            <w:r w:rsidR="00B302B7" w:rsidRPr="00B302B7">
              <w:rPr>
                <w:noProof/>
                <w:webHidden/>
              </w:rPr>
              <w:fldChar w:fldCharType="separate"/>
            </w:r>
            <w:r w:rsidR="00B302B7" w:rsidRPr="00B302B7">
              <w:rPr>
                <w:noProof/>
                <w:webHidden/>
              </w:rPr>
              <w:t>1</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29" w:history="1">
            <w:r w:rsidR="00B302B7" w:rsidRPr="00B302B7">
              <w:rPr>
                <w:rStyle w:val="Hyperlink"/>
                <w:rFonts w:eastAsia="微软雅黑"/>
                <w:noProof/>
                <w:color w:val="auto"/>
              </w:rPr>
              <w:t>4.2.1</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全景视图控件</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_Toc310927129 \h </w:instrText>
            </w:r>
            <w:r w:rsidR="00B302B7" w:rsidRPr="00B302B7">
              <w:rPr>
                <w:noProof/>
                <w:webHidden/>
              </w:rPr>
            </w:r>
            <w:r w:rsidR="00B302B7" w:rsidRPr="00B302B7">
              <w:rPr>
                <w:noProof/>
                <w:webHidden/>
              </w:rPr>
              <w:fldChar w:fldCharType="separate"/>
            </w:r>
            <w:r w:rsidR="00B302B7" w:rsidRPr="00B302B7">
              <w:rPr>
                <w:noProof/>
                <w:webHidden/>
              </w:rPr>
              <w:t>1</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30" w:history="1">
            <w:r w:rsidR="00B302B7" w:rsidRPr="00B302B7">
              <w:rPr>
                <w:rStyle w:val="Hyperlink"/>
                <w:rFonts w:eastAsia="微软雅黑"/>
                <w:noProof/>
                <w:color w:val="auto"/>
              </w:rPr>
              <w:t>4.2.2</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页面转换</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_Toc310927130 \h </w:instrText>
            </w:r>
            <w:r w:rsidR="00B302B7" w:rsidRPr="00B302B7">
              <w:rPr>
                <w:noProof/>
                <w:webHidden/>
              </w:rPr>
            </w:r>
            <w:r w:rsidR="00B302B7" w:rsidRPr="00B302B7">
              <w:rPr>
                <w:noProof/>
                <w:webHidden/>
              </w:rPr>
              <w:fldChar w:fldCharType="separate"/>
            </w:r>
            <w:r w:rsidR="00B302B7" w:rsidRPr="00B302B7">
              <w:rPr>
                <w:noProof/>
                <w:webHidden/>
              </w:rPr>
              <w:t>2</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31" w:history="1">
            <w:r w:rsidR="00B302B7" w:rsidRPr="00B302B7">
              <w:rPr>
                <w:rStyle w:val="Hyperlink"/>
                <w:rFonts w:eastAsia="微软雅黑"/>
                <w:noProof/>
                <w:color w:val="auto"/>
              </w:rPr>
              <w:t>4.2.3</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列表</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_Toc310927131 \h </w:instrText>
            </w:r>
            <w:r w:rsidR="00B302B7" w:rsidRPr="00B302B7">
              <w:rPr>
                <w:noProof/>
                <w:webHidden/>
              </w:rPr>
            </w:r>
            <w:r w:rsidR="00B302B7" w:rsidRPr="00B302B7">
              <w:rPr>
                <w:noProof/>
                <w:webHidden/>
              </w:rPr>
              <w:fldChar w:fldCharType="separate"/>
            </w:r>
            <w:r w:rsidR="00B302B7" w:rsidRPr="00B302B7">
              <w:rPr>
                <w:noProof/>
                <w:webHidden/>
              </w:rPr>
              <w:t>2</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32" w:history="1">
            <w:r w:rsidR="00B302B7" w:rsidRPr="00B302B7">
              <w:rPr>
                <w:rStyle w:val="Hyperlink"/>
                <w:rFonts w:eastAsia="微软雅黑"/>
                <w:noProof/>
                <w:color w:val="auto"/>
              </w:rPr>
              <w:t>4.2.4</w:t>
            </w:r>
            <w:r w:rsidR="00B302B7" w:rsidRPr="00B302B7">
              <w:rPr>
                <w:rFonts w:eastAsiaTheme="minorEastAsia" w:cstheme="minorBidi"/>
                <w:noProof/>
                <w:sz w:val="22"/>
                <w:lang w:val="en-US" w:eastAsia="zh-CN"/>
              </w:rPr>
              <w:tab/>
            </w:r>
            <w:r w:rsidR="0085618B">
              <w:rPr>
                <w:rStyle w:val="Hyperlink"/>
                <w:rFonts w:eastAsia="微软雅黑" w:hint="eastAsia"/>
                <w:noProof/>
                <w:color w:val="auto"/>
                <w:lang w:eastAsia="zh-CN"/>
              </w:rPr>
              <w:t>语言</w:t>
            </w:r>
            <w:r w:rsidR="00B302B7" w:rsidRPr="00B302B7">
              <w:rPr>
                <w:rStyle w:val="Hyperlink"/>
                <w:rFonts w:eastAsia="微软雅黑" w:hint="eastAsia"/>
                <w:noProof/>
                <w:color w:val="auto"/>
                <w:lang w:eastAsia="zh-CN"/>
              </w:rPr>
              <w:t>和语气</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_Toc310927132 \h </w:instrText>
            </w:r>
            <w:r w:rsidR="00B302B7" w:rsidRPr="00B302B7">
              <w:rPr>
                <w:noProof/>
                <w:webHidden/>
              </w:rPr>
            </w:r>
            <w:r w:rsidR="00B302B7" w:rsidRPr="00B302B7">
              <w:rPr>
                <w:noProof/>
                <w:webHidden/>
              </w:rPr>
              <w:fldChar w:fldCharType="separate"/>
            </w:r>
            <w:r w:rsidR="00B302B7" w:rsidRPr="00B302B7">
              <w:rPr>
                <w:noProof/>
                <w:webHidden/>
              </w:rPr>
              <w:t>2</w:t>
            </w:r>
            <w:r w:rsidR="00B302B7" w:rsidRPr="00B302B7">
              <w:rPr>
                <w:noProof/>
                <w:webHidden/>
              </w:rPr>
              <w:fldChar w:fldCharType="end"/>
            </w:r>
          </w:hyperlink>
        </w:p>
        <w:p w:rsidR="0085618B" w:rsidRPr="0052006B" w:rsidRDefault="00CE2BF2">
          <w:pPr>
            <w:pStyle w:val="TOC3"/>
            <w:tabs>
              <w:tab w:val="left" w:pos="1100"/>
              <w:tab w:val="right" w:leader="dot" w:pos="10456"/>
            </w:tabs>
            <w:rPr>
              <w:rFonts w:eastAsiaTheme="minorEastAsia" w:cstheme="minorBidi"/>
              <w:noProof/>
              <w:sz w:val="22"/>
              <w:lang w:val="en-US" w:eastAsia="zh-CN"/>
            </w:rPr>
          </w:pPr>
          <w:hyperlink w:anchor="_Toc310927133" w:history="1">
            <w:r w:rsidR="00B302B7" w:rsidRPr="00B302B7">
              <w:rPr>
                <w:rStyle w:val="Hyperlink"/>
                <w:rFonts w:eastAsia="微软雅黑"/>
                <w:noProof/>
                <w:color w:val="auto"/>
              </w:rPr>
              <w:t>4.2.5</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开始</w:t>
            </w:r>
            <w:r w:rsidR="0085618B">
              <w:rPr>
                <w:rStyle w:val="Hyperlink"/>
                <w:rFonts w:eastAsia="微软雅黑" w:hint="eastAsia"/>
                <w:noProof/>
                <w:color w:val="auto"/>
                <w:lang w:eastAsia="zh-CN"/>
              </w:rPr>
              <w:t>磁贴</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_Toc310927133 \h </w:instrText>
            </w:r>
            <w:r w:rsidR="00B302B7" w:rsidRPr="00B302B7">
              <w:rPr>
                <w:noProof/>
                <w:webHidden/>
              </w:rPr>
            </w:r>
            <w:r w:rsidR="00B302B7" w:rsidRPr="00B302B7">
              <w:rPr>
                <w:noProof/>
                <w:webHidden/>
              </w:rPr>
              <w:fldChar w:fldCharType="separate"/>
            </w:r>
            <w:r w:rsidR="00B302B7" w:rsidRPr="00B302B7">
              <w:rPr>
                <w:noProof/>
                <w:webHidden/>
              </w:rPr>
              <w:t>3</w:t>
            </w:r>
            <w:r w:rsidR="00B302B7" w:rsidRPr="00B302B7">
              <w:rPr>
                <w:noProof/>
                <w:webHidden/>
              </w:rPr>
              <w:fldChar w:fldCharType="end"/>
            </w:r>
          </w:hyperlink>
        </w:p>
        <w:p w:rsidR="0085618B" w:rsidRPr="0052006B" w:rsidRDefault="00CE2BF2">
          <w:pPr>
            <w:pStyle w:val="TOC2"/>
            <w:tabs>
              <w:tab w:val="left" w:pos="880"/>
              <w:tab w:val="right" w:leader="dot" w:pos="10456"/>
            </w:tabs>
            <w:rPr>
              <w:rFonts w:eastAsiaTheme="minorEastAsia" w:cstheme="minorBidi"/>
              <w:noProof/>
              <w:sz w:val="22"/>
              <w:lang w:val="en-US" w:eastAsia="zh-CN"/>
            </w:rPr>
          </w:pPr>
          <w:hyperlink w:anchor="_Toc310927134" w:history="1">
            <w:r w:rsidR="00B302B7" w:rsidRPr="00B302B7">
              <w:rPr>
                <w:rStyle w:val="Hyperlink"/>
                <w:rFonts w:eastAsia="微软雅黑"/>
                <w:noProof/>
                <w:color w:val="auto"/>
              </w:rPr>
              <w:t>4.3</w:t>
            </w:r>
            <w:r w:rsidR="00B302B7" w:rsidRPr="00B302B7">
              <w:rPr>
                <w:rFonts w:eastAsiaTheme="minorEastAsia" w:cstheme="minorBidi"/>
                <w:noProof/>
                <w:sz w:val="22"/>
                <w:lang w:val="en-US" w:eastAsia="zh-CN"/>
              </w:rPr>
              <w:tab/>
            </w:r>
            <w:r w:rsidR="00B302B7" w:rsidRPr="00B302B7">
              <w:rPr>
                <w:rStyle w:val="Hyperlink"/>
                <w:rFonts w:eastAsia="微软雅黑" w:hint="eastAsia"/>
                <w:noProof/>
                <w:color w:val="auto"/>
                <w:lang w:eastAsia="zh-CN"/>
              </w:rPr>
              <w:t>建议</w:t>
            </w:r>
            <w:r w:rsidR="00B302B7" w:rsidRPr="00B302B7">
              <w:rPr>
                <w:noProof/>
                <w:webHidden/>
              </w:rPr>
              <w:tab/>
            </w:r>
            <w:r w:rsidR="00B302B7" w:rsidRPr="00B302B7">
              <w:rPr>
                <w:noProof/>
                <w:webHidden/>
              </w:rPr>
              <w:fldChar w:fldCharType="begin"/>
            </w:r>
            <w:r w:rsidR="00B302B7" w:rsidRPr="00B302B7">
              <w:rPr>
                <w:noProof/>
                <w:webHidden/>
              </w:rPr>
              <w:instrText xml:space="preserve"> PAGEREF _Toc310927134 \h </w:instrText>
            </w:r>
            <w:r w:rsidR="00B302B7" w:rsidRPr="00B302B7">
              <w:rPr>
                <w:noProof/>
                <w:webHidden/>
              </w:rPr>
            </w:r>
            <w:r w:rsidR="00B302B7" w:rsidRPr="00B302B7">
              <w:rPr>
                <w:noProof/>
                <w:webHidden/>
              </w:rPr>
              <w:fldChar w:fldCharType="separate"/>
            </w:r>
            <w:r w:rsidR="00B302B7" w:rsidRPr="00B302B7">
              <w:rPr>
                <w:noProof/>
                <w:webHidden/>
              </w:rPr>
              <w:t>3</w:t>
            </w:r>
            <w:r w:rsidR="00B302B7" w:rsidRPr="00B302B7">
              <w:rPr>
                <w:noProof/>
                <w:webHidden/>
              </w:rPr>
              <w:fldChar w:fldCharType="end"/>
            </w:r>
          </w:hyperlink>
        </w:p>
        <w:p w:rsidR="003577EE" w:rsidRPr="008A2AB0" w:rsidRDefault="00B302B7" w:rsidP="002345B1">
          <w:pPr>
            <w:rPr>
              <w:rFonts w:eastAsia="微软雅黑"/>
            </w:rPr>
          </w:pPr>
          <w:r w:rsidRPr="0052006B">
            <w:rPr>
              <w:rFonts w:eastAsia="微软雅黑"/>
              <w:b/>
              <w:bCs/>
              <w:noProof/>
            </w:rPr>
            <w:fldChar w:fldCharType="end"/>
          </w:r>
        </w:p>
      </w:sdtContent>
    </w:sdt>
    <w:p w:rsidR="002345B1" w:rsidRPr="008A2AB0" w:rsidRDefault="002345B1" w:rsidP="002345B1">
      <w:pPr>
        <w:rPr>
          <w:rFonts w:eastAsia="微软雅黑"/>
        </w:rPr>
      </w:pPr>
    </w:p>
    <w:p w:rsidR="00C17E12" w:rsidRPr="008A2AB0" w:rsidRDefault="00541265" w:rsidP="00C17E12">
      <w:pPr>
        <w:pStyle w:val="Heading1"/>
        <w:ind w:hanging="1021"/>
        <w:rPr>
          <w:rFonts w:eastAsia="微软雅黑"/>
          <w:color w:val="E51400"/>
          <w:sz w:val="52"/>
          <w:szCs w:val="52"/>
        </w:rPr>
      </w:pPr>
      <w:bookmarkStart w:id="0" w:name="_Toc310927100"/>
      <w:r w:rsidRPr="008A2AB0">
        <w:rPr>
          <w:rFonts w:eastAsia="微软雅黑" w:hint="eastAsia"/>
          <w:color w:val="E51400"/>
          <w:sz w:val="52"/>
          <w:szCs w:val="52"/>
          <w:lang w:eastAsia="zh-CN"/>
        </w:rPr>
        <w:t>介绍</w:t>
      </w:r>
      <w:bookmarkEnd w:id="0"/>
    </w:p>
    <w:p w:rsidR="00541265" w:rsidRPr="008A2AB0" w:rsidRDefault="00541265" w:rsidP="00C17E12">
      <w:pPr>
        <w:rPr>
          <w:rFonts w:eastAsia="微软雅黑"/>
          <w:sz w:val="18"/>
          <w:szCs w:val="18"/>
          <w:lang w:eastAsia="zh-CN"/>
        </w:rPr>
      </w:pPr>
      <w:r w:rsidRPr="008A2AB0">
        <w:rPr>
          <w:rFonts w:eastAsia="微软雅黑" w:hint="eastAsia"/>
          <w:sz w:val="18"/>
          <w:szCs w:val="18"/>
          <w:lang w:eastAsia="zh-CN"/>
        </w:rPr>
        <w:t>这份文档重点突出了</w:t>
      </w:r>
      <w:r w:rsidRPr="008A2AB0">
        <w:rPr>
          <w:rFonts w:eastAsia="微软雅黑" w:hint="eastAsia"/>
          <w:sz w:val="18"/>
          <w:szCs w:val="18"/>
          <w:lang w:eastAsia="zh-CN"/>
        </w:rPr>
        <w:t>DPS</w:t>
      </w:r>
      <w:r w:rsidRPr="008A2AB0">
        <w:rPr>
          <w:rFonts w:eastAsia="微软雅黑" w:hint="eastAsia"/>
          <w:sz w:val="18"/>
          <w:szCs w:val="18"/>
          <w:lang w:eastAsia="zh-CN"/>
        </w:rPr>
        <w:t>团队在</w:t>
      </w:r>
      <w:r w:rsidRPr="008A2AB0">
        <w:rPr>
          <w:rFonts w:eastAsia="微软雅黑" w:hint="eastAsia"/>
          <w:sz w:val="18"/>
          <w:szCs w:val="18"/>
          <w:lang w:eastAsia="zh-CN"/>
        </w:rPr>
        <w:t>Windows Phone</w:t>
      </w:r>
      <w:r w:rsidR="00777DC7" w:rsidRPr="008A2AB0">
        <w:rPr>
          <w:rFonts w:eastAsia="微软雅黑" w:hint="eastAsia"/>
          <w:sz w:val="18"/>
          <w:szCs w:val="18"/>
          <w:lang w:eastAsia="zh-CN"/>
        </w:rPr>
        <w:t>应用程序中发现的常见的设计问题。</w:t>
      </w:r>
      <w:r w:rsidR="000A4EBE" w:rsidRPr="008A2AB0">
        <w:rPr>
          <w:rFonts w:eastAsia="微软雅黑" w:hint="eastAsia"/>
          <w:sz w:val="18"/>
          <w:szCs w:val="18"/>
          <w:lang w:eastAsia="zh-CN"/>
        </w:rPr>
        <w:t>此列表并不完整，仅作为指南使用。</w:t>
      </w:r>
      <w:r w:rsidR="004A46C7" w:rsidRPr="008A2AB0">
        <w:rPr>
          <w:rFonts w:eastAsia="微软雅黑" w:hint="eastAsia"/>
          <w:sz w:val="18"/>
          <w:szCs w:val="18"/>
          <w:lang w:eastAsia="zh-CN"/>
        </w:rPr>
        <w:t>请在提交</w:t>
      </w:r>
      <w:r w:rsidR="00777DC7" w:rsidRPr="008A2AB0">
        <w:rPr>
          <w:rFonts w:eastAsia="微软雅黑" w:hint="eastAsia"/>
          <w:sz w:val="18"/>
          <w:szCs w:val="18"/>
          <w:lang w:eastAsia="zh-CN"/>
        </w:rPr>
        <w:t>应用程序设计或质量保证审查之前，根据此文档对您的设计文件或</w:t>
      </w:r>
      <w:r w:rsidRPr="008A2AB0">
        <w:rPr>
          <w:rFonts w:eastAsia="微软雅黑" w:hint="eastAsia"/>
          <w:sz w:val="18"/>
          <w:szCs w:val="18"/>
          <w:lang w:eastAsia="zh-CN"/>
        </w:rPr>
        <w:t>XAP</w:t>
      </w:r>
      <w:r w:rsidR="00777DC7" w:rsidRPr="008A2AB0">
        <w:rPr>
          <w:rFonts w:eastAsia="微软雅黑" w:hint="eastAsia"/>
          <w:sz w:val="18"/>
          <w:szCs w:val="18"/>
          <w:lang w:eastAsia="zh-CN"/>
        </w:rPr>
        <w:t>进行初步检查。</w:t>
      </w:r>
    </w:p>
    <w:p w:rsidR="00541265" w:rsidRPr="008A2AB0" w:rsidRDefault="00541265" w:rsidP="00C17E12">
      <w:pPr>
        <w:rPr>
          <w:rFonts w:eastAsia="微软雅黑"/>
          <w:lang w:eastAsia="zh-CN"/>
        </w:rPr>
      </w:pPr>
      <w:r w:rsidRPr="008A2AB0">
        <w:rPr>
          <w:rFonts w:eastAsia="微软雅黑" w:hint="eastAsia"/>
          <w:lang w:eastAsia="zh-CN"/>
        </w:rPr>
        <w:t>如果你对于应用程序的开发和设计有任何问题请发邮件到</w:t>
      </w:r>
      <w:r w:rsidR="00F6285C" w:rsidRPr="008A2AB0">
        <w:rPr>
          <w:rFonts w:eastAsia="微软雅黑" w:hint="eastAsia"/>
          <w:lang w:eastAsia="zh-CN"/>
        </w:rPr>
        <w:t>：</w:t>
      </w:r>
    </w:p>
    <w:p w:rsidR="00C17E12" w:rsidRPr="00BA382D" w:rsidRDefault="00CE2BF2" w:rsidP="00C17E12">
      <w:pPr>
        <w:rPr>
          <w:rStyle w:val="Hyperlink"/>
          <w:rFonts w:eastAsiaTheme="minorEastAsia"/>
          <w:sz w:val="18"/>
          <w:szCs w:val="18"/>
          <w:lang w:eastAsia="zh-CN"/>
        </w:rPr>
      </w:pPr>
      <w:hyperlink r:id="rId14" w:history="1">
        <w:r w:rsidR="002345B1" w:rsidRPr="008A2AB0">
          <w:rPr>
            <w:rStyle w:val="Hyperlink"/>
            <w:rFonts w:eastAsia="微软雅黑"/>
            <w:sz w:val="18"/>
            <w:szCs w:val="18"/>
          </w:rPr>
          <w:t>wpdps@microsoft.com</w:t>
        </w:r>
      </w:hyperlink>
    </w:p>
    <w:p w:rsidR="00C17E12" w:rsidRPr="008A2AB0" w:rsidRDefault="00F6285C" w:rsidP="00C17E12">
      <w:pPr>
        <w:pStyle w:val="Heading1"/>
        <w:ind w:hanging="1021"/>
        <w:rPr>
          <w:rFonts w:eastAsia="微软雅黑"/>
          <w:color w:val="E51400"/>
          <w:sz w:val="52"/>
          <w:szCs w:val="52"/>
        </w:rPr>
      </w:pPr>
      <w:bookmarkStart w:id="1" w:name="_Toc310927101"/>
      <w:r w:rsidRPr="008A2AB0">
        <w:rPr>
          <w:rFonts w:asciiTheme="minorEastAsia" w:eastAsia="微软雅黑" w:hAnsiTheme="minorEastAsia" w:hint="eastAsia"/>
          <w:color w:val="E51400"/>
          <w:sz w:val="52"/>
          <w:szCs w:val="52"/>
          <w:lang w:eastAsia="zh-CN"/>
        </w:rPr>
        <w:t>资源</w:t>
      </w:r>
      <w:bookmarkEnd w:id="1"/>
    </w:p>
    <w:p w:rsidR="00C17E12" w:rsidRPr="008A2AB0" w:rsidRDefault="00F6285C" w:rsidP="00C17E12">
      <w:pPr>
        <w:spacing w:before="100" w:beforeAutospacing="1" w:after="100" w:afterAutospacing="1"/>
        <w:rPr>
          <w:rFonts w:ascii="Segoe UI" w:eastAsia="微软雅黑" w:hAnsi="Segoe UI" w:cs="Segoe UI"/>
          <w:color w:val="000000"/>
          <w:sz w:val="18"/>
          <w:szCs w:val="18"/>
        </w:rPr>
      </w:pPr>
      <w:r w:rsidRPr="008A2AB0">
        <w:rPr>
          <w:rFonts w:ascii="Segoe UI" w:eastAsia="微软雅黑" w:hAnsi="Segoe UI" w:cs="Segoe UI" w:hint="eastAsia"/>
          <w:color w:val="000000"/>
          <w:sz w:val="18"/>
          <w:szCs w:val="18"/>
          <w:lang w:eastAsia="zh-CN"/>
        </w:rPr>
        <w:t>Windows Phone Photoshop</w:t>
      </w:r>
      <w:r w:rsidRPr="008A2AB0">
        <w:rPr>
          <w:rFonts w:ascii="Segoe UI" w:eastAsia="微软雅黑" w:hAnsi="Segoe UI" w:cs="Segoe UI" w:hint="eastAsia"/>
          <w:color w:val="000000"/>
          <w:sz w:val="18"/>
          <w:szCs w:val="18"/>
          <w:lang w:eastAsia="zh-CN"/>
        </w:rPr>
        <w:t>设计模板可以从这里下载</w:t>
      </w:r>
      <w:r w:rsidR="00C17E12" w:rsidRPr="008A2AB0">
        <w:rPr>
          <w:rFonts w:ascii="Segoe UI" w:eastAsia="微软雅黑" w:hAnsi="Segoe UI" w:cs="Segoe UI"/>
          <w:color w:val="000000"/>
          <w:sz w:val="18"/>
          <w:szCs w:val="18"/>
        </w:rPr>
        <w:br/>
      </w:r>
      <w:hyperlink r:id="rId15" w:tgtFrame="_blank" w:history="1">
        <w:r w:rsidR="00C17E12" w:rsidRPr="008A2AB0">
          <w:rPr>
            <w:rStyle w:val="Hyperlink"/>
            <w:rFonts w:ascii="Segoe UI" w:eastAsia="微软雅黑" w:hAnsi="Segoe UI" w:cs="Segoe UI"/>
            <w:sz w:val="18"/>
            <w:szCs w:val="18"/>
          </w:rPr>
          <w:t>http://go.microsoft.com/fwlink/?LinkId=196225</w:t>
        </w:r>
      </w:hyperlink>
    </w:p>
    <w:p w:rsidR="002E4742" w:rsidRPr="008A2AB0" w:rsidRDefault="00777DC7" w:rsidP="002E4742">
      <w:pPr>
        <w:spacing w:before="100" w:beforeAutospacing="1" w:after="100" w:afterAutospacing="1"/>
        <w:rPr>
          <w:rFonts w:ascii="Segoe UI" w:eastAsia="微软雅黑" w:hAnsi="Segoe UI" w:cs="Segoe UI"/>
          <w:color w:val="0000FF" w:themeColor="hyperlink"/>
          <w:sz w:val="18"/>
          <w:szCs w:val="18"/>
          <w:u w:val="single"/>
        </w:rPr>
      </w:pPr>
      <w:r w:rsidRPr="008A2AB0">
        <w:rPr>
          <w:rFonts w:ascii="Segoe UI" w:eastAsia="微软雅黑" w:hAnsi="Segoe UI" w:cs="Segoe UI" w:hint="eastAsia"/>
          <w:color w:val="000000"/>
          <w:sz w:val="18"/>
          <w:szCs w:val="18"/>
          <w:lang w:eastAsia="zh-CN"/>
        </w:rPr>
        <w:t>Windows Phone7</w:t>
      </w:r>
      <w:r w:rsidRPr="008A2AB0">
        <w:rPr>
          <w:rFonts w:ascii="Segoe UI" w:eastAsia="微软雅黑" w:hAnsi="Segoe UI" w:cs="Segoe UI" w:hint="eastAsia"/>
          <w:color w:val="000000"/>
          <w:sz w:val="18"/>
          <w:szCs w:val="18"/>
          <w:lang w:eastAsia="zh-CN"/>
        </w:rPr>
        <w:t>用户体验</w:t>
      </w:r>
      <w:r w:rsidR="00F6285C" w:rsidRPr="008A2AB0">
        <w:rPr>
          <w:rFonts w:ascii="Segoe UI" w:eastAsia="微软雅黑" w:hAnsi="Segoe UI" w:cs="Segoe UI" w:hint="eastAsia"/>
          <w:color w:val="000000"/>
          <w:sz w:val="18"/>
          <w:szCs w:val="18"/>
          <w:lang w:eastAsia="zh-CN"/>
        </w:rPr>
        <w:t>设计与交互指南</w:t>
      </w:r>
      <w:r w:rsidR="00C17E12" w:rsidRPr="008A2AB0">
        <w:rPr>
          <w:rFonts w:ascii="Segoe UI" w:eastAsia="微软雅黑" w:hAnsi="Segoe UI" w:cs="Segoe UI"/>
          <w:color w:val="000000"/>
          <w:sz w:val="18"/>
          <w:szCs w:val="18"/>
        </w:rPr>
        <w:br/>
      </w:r>
      <w:hyperlink r:id="rId16" w:tgtFrame="_blank" w:history="1">
        <w:r w:rsidR="00C17E12" w:rsidRPr="008A2AB0">
          <w:rPr>
            <w:rStyle w:val="Hyperlink"/>
            <w:rFonts w:ascii="Segoe UI" w:eastAsia="微软雅黑" w:hAnsi="Segoe UI" w:cs="Segoe UI"/>
            <w:sz w:val="18"/>
            <w:szCs w:val="18"/>
          </w:rPr>
          <w:t>http://go.microsoft.com/fwlink/?LinkID=183218</w:t>
        </w:r>
      </w:hyperlink>
    </w:p>
    <w:p w:rsidR="002E4742" w:rsidRPr="008A2AB0" w:rsidRDefault="00F6285C" w:rsidP="002E4742">
      <w:pPr>
        <w:spacing w:before="100" w:beforeAutospacing="1" w:after="100" w:afterAutospacing="1"/>
        <w:rPr>
          <w:rFonts w:ascii="Segoe UI" w:eastAsia="微软雅黑" w:hAnsi="Segoe UI" w:cs="Segoe UI"/>
          <w:color w:val="000000"/>
          <w:sz w:val="18"/>
          <w:szCs w:val="18"/>
        </w:rPr>
      </w:pPr>
      <w:r w:rsidRPr="008A2AB0">
        <w:rPr>
          <w:rFonts w:ascii="Segoe UI" w:eastAsia="微软雅黑" w:hAnsi="Segoe UI" w:cs="Segoe UI" w:hint="eastAsia"/>
          <w:color w:val="000000"/>
          <w:sz w:val="18"/>
          <w:szCs w:val="18"/>
          <w:lang w:eastAsia="zh-CN"/>
        </w:rPr>
        <w:t>App Hub</w:t>
      </w:r>
      <w:r w:rsidR="00777DC7" w:rsidRPr="008A2AB0">
        <w:rPr>
          <w:rFonts w:ascii="Segoe UI" w:eastAsia="微软雅黑" w:hAnsi="Segoe UI" w:cs="Segoe UI" w:hint="eastAsia"/>
          <w:color w:val="000000"/>
          <w:sz w:val="18"/>
          <w:szCs w:val="18"/>
          <w:lang w:eastAsia="zh-CN"/>
        </w:rPr>
        <w:t>用户体验与</w:t>
      </w:r>
      <w:r w:rsidRPr="008A2AB0">
        <w:rPr>
          <w:rFonts w:ascii="Segoe UI" w:eastAsia="微软雅黑" w:hAnsi="Segoe UI" w:cs="Segoe UI" w:hint="eastAsia"/>
          <w:color w:val="000000"/>
          <w:sz w:val="18"/>
          <w:szCs w:val="18"/>
          <w:lang w:eastAsia="zh-CN"/>
        </w:rPr>
        <w:t>用户界面资源</w:t>
      </w:r>
      <w:r w:rsidR="002E4742" w:rsidRPr="008A2AB0">
        <w:rPr>
          <w:rFonts w:ascii="Segoe UI" w:eastAsia="微软雅黑" w:hAnsi="Segoe UI" w:cs="Segoe UI"/>
          <w:color w:val="000000"/>
          <w:sz w:val="18"/>
          <w:szCs w:val="18"/>
        </w:rPr>
        <w:br/>
      </w:r>
      <w:hyperlink r:id="rId17" w:history="1">
        <w:r w:rsidR="002E4742" w:rsidRPr="008A2AB0">
          <w:rPr>
            <w:rStyle w:val="Hyperlink"/>
            <w:rFonts w:ascii="Segoe UI" w:eastAsia="微软雅黑" w:hAnsi="Segoe UI" w:cs="Segoe UI"/>
            <w:sz w:val="18"/>
            <w:szCs w:val="18"/>
          </w:rPr>
          <w:t>http://create.msdn.com/en-US/education/basics/ux_ui</w:t>
        </w:r>
      </w:hyperlink>
    </w:p>
    <w:p w:rsidR="00C17E12" w:rsidRPr="008A2AB0" w:rsidRDefault="00F6285C" w:rsidP="00C17E12">
      <w:pPr>
        <w:spacing w:before="100" w:beforeAutospacing="1" w:after="100" w:afterAutospacing="1"/>
        <w:rPr>
          <w:rFonts w:eastAsia="微软雅黑"/>
          <w:color w:val="000000"/>
          <w:sz w:val="18"/>
          <w:szCs w:val="18"/>
        </w:rPr>
      </w:pPr>
      <w:r w:rsidRPr="008A2AB0">
        <w:rPr>
          <w:rFonts w:ascii="Segoe UI" w:eastAsia="微软雅黑" w:hAnsi="Segoe UI" w:cs="Segoe UI" w:hint="eastAsia"/>
          <w:color w:val="000000"/>
          <w:sz w:val="18"/>
          <w:szCs w:val="18"/>
          <w:lang w:eastAsia="zh-CN"/>
        </w:rPr>
        <w:t>Windows Phone</w:t>
      </w:r>
      <w:r w:rsidRPr="008A2AB0">
        <w:rPr>
          <w:rFonts w:ascii="Segoe UI" w:eastAsia="微软雅黑" w:hAnsi="Segoe UI" w:cs="Segoe UI" w:hint="eastAsia"/>
          <w:color w:val="000000"/>
          <w:sz w:val="18"/>
          <w:szCs w:val="18"/>
          <w:lang w:eastAsia="zh-CN"/>
        </w:rPr>
        <w:t>开发人员关于</w:t>
      </w:r>
      <w:r w:rsidR="009A2C12" w:rsidRPr="008A2AB0">
        <w:rPr>
          <w:rFonts w:ascii="Segoe UI" w:eastAsia="微软雅黑" w:hAnsi="Segoe UI" w:cs="Segoe UI" w:hint="eastAsia"/>
          <w:color w:val="000000"/>
          <w:sz w:val="18"/>
          <w:szCs w:val="18"/>
          <w:lang w:eastAsia="zh-CN"/>
        </w:rPr>
        <w:t>全景视图</w:t>
      </w:r>
      <w:r w:rsidRPr="008A2AB0">
        <w:rPr>
          <w:rFonts w:ascii="Segoe UI" w:eastAsia="微软雅黑" w:hAnsi="Segoe UI" w:cs="Segoe UI" w:hint="eastAsia"/>
          <w:color w:val="000000"/>
          <w:sz w:val="18"/>
          <w:szCs w:val="18"/>
          <w:lang w:eastAsia="zh-CN"/>
        </w:rPr>
        <w:t>设计的博客</w:t>
      </w:r>
      <w:r w:rsidR="00C17E12" w:rsidRPr="008A2AB0">
        <w:rPr>
          <w:rFonts w:eastAsia="微软雅黑"/>
          <w:color w:val="000000"/>
          <w:sz w:val="18"/>
          <w:szCs w:val="18"/>
        </w:rPr>
        <w:br/>
      </w:r>
      <w:hyperlink r:id="rId18" w:tgtFrame="_blank" w:history="1">
        <w:r w:rsidR="00C17E12" w:rsidRPr="008A2AB0">
          <w:rPr>
            <w:rStyle w:val="Hyperlink"/>
            <w:rFonts w:ascii="Segoe UI" w:eastAsia="微软雅黑" w:hAnsi="Segoe UI" w:cs="Segoe UI"/>
            <w:sz w:val="18"/>
            <w:szCs w:val="18"/>
          </w:rPr>
          <w:t>http://windowsteamblog.com/windows_phone/b/wpdev/archive/2011/03/15/designing-hubs-good-examples-using-the-panoramic-control.aspx</w:t>
        </w:r>
      </w:hyperlink>
      <w:r w:rsidR="00C17E12" w:rsidRPr="008A2AB0">
        <w:rPr>
          <w:rFonts w:ascii="Segoe UI" w:eastAsia="微软雅黑" w:hAnsi="Segoe UI" w:cs="Segoe UI"/>
          <w:color w:val="000000"/>
          <w:sz w:val="18"/>
          <w:szCs w:val="18"/>
        </w:rPr>
        <w:t xml:space="preserve"> </w:t>
      </w:r>
    </w:p>
    <w:p w:rsidR="00C17E12" w:rsidRPr="008A2AB0" w:rsidRDefault="00CE2BF2" w:rsidP="00C17E12">
      <w:pPr>
        <w:spacing w:before="100" w:beforeAutospacing="1" w:after="100" w:afterAutospacing="1"/>
        <w:rPr>
          <w:rFonts w:eastAsia="微软雅黑"/>
          <w:color w:val="000000"/>
          <w:sz w:val="18"/>
          <w:szCs w:val="18"/>
        </w:rPr>
      </w:pPr>
      <w:hyperlink r:id="rId19" w:tgtFrame="_blank" w:history="1">
        <w:r w:rsidR="00C17E12" w:rsidRPr="008A2AB0">
          <w:rPr>
            <w:rStyle w:val="Hyperlink"/>
            <w:rFonts w:ascii="Segoe UI" w:eastAsia="微软雅黑" w:hAnsi="Segoe UI" w:cs="Segoe UI"/>
            <w:sz w:val="18"/>
            <w:szCs w:val="18"/>
          </w:rPr>
          <w:t>http://windowsteamblog.com/windows_phone/b/wpdev/archive/2011/03/24/designing-hubs-being-creative.aspx</w:t>
        </w:r>
      </w:hyperlink>
      <w:r w:rsidR="00C17E12" w:rsidRPr="008A2AB0">
        <w:rPr>
          <w:rFonts w:ascii="Segoe UI" w:eastAsia="微软雅黑" w:hAnsi="Segoe UI" w:cs="Segoe UI"/>
          <w:color w:val="000000"/>
          <w:sz w:val="18"/>
          <w:szCs w:val="18"/>
        </w:rPr>
        <w:t xml:space="preserve"> </w:t>
      </w:r>
    </w:p>
    <w:p w:rsidR="00F6285C" w:rsidRPr="008A2AB0" w:rsidRDefault="00F6285C" w:rsidP="00C17E12">
      <w:pPr>
        <w:spacing w:before="100" w:beforeAutospacing="1" w:after="100" w:afterAutospacing="1"/>
        <w:rPr>
          <w:rFonts w:eastAsia="微软雅黑"/>
          <w:lang w:eastAsia="zh-CN"/>
        </w:rPr>
      </w:pPr>
      <w:r w:rsidRPr="008A2AB0">
        <w:rPr>
          <w:rFonts w:eastAsia="微软雅黑" w:hint="eastAsia"/>
          <w:lang w:eastAsia="zh-CN"/>
        </w:rPr>
        <w:t xml:space="preserve">Windows Phone </w:t>
      </w:r>
      <w:r w:rsidR="00961A43" w:rsidRPr="008A2AB0">
        <w:rPr>
          <w:rFonts w:eastAsia="微软雅黑" w:hint="eastAsia"/>
          <w:lang w:eastAsia="zh-CN"/>
        </w:rPr>
        <w:t>开发人员详细讲解</w:t>
      </w:r>
      <w:r w:rsidR="009A2C12" w:rsidRPr="008A2AB0">
        <w:rPr>
          <w:rFonts w:eastAsia="微软雅黑" w:hint="eastAsia"/>
          <w:lang w:eastAsia="zh-CN"/>
        </w:rPr>
        <w:t>全景视图</w:t>
      </w:r>
      <w:r w:rsidRPr="008A2AB0">
        <w:rPr>
          <w:rFonts w:eastAsia="微软雅黑" w:hint="eastAsia"/>
          <w:lang w:eastAsia="zh-CN"/>
        </w:rPr>
        <w:t>和</w:t>
      </w:r>
      <w:r w:rsidR="009A2C12" w:rsidRPr="008A2AB0">
        <w:rPr>
          <w:rFonts w:eastAsia="微软雅黑" w:hint="eastAsia"/>
          <w:lang w:eastAsia="zh-CN"/>
        </w:rPr>
        <w:t>枢轴视图</w:t>
      </w:r>
      <w:r w:rsidRPr="008A2AB0">
        <w:rPr>
          <w:rFonts w:eastAsia="微软雅黑" w:hint="eastAsia"/>
          <w:lang w:eastAsia="zh-CN"/>
        </w:rPr>
        <w:t>差异的博客</w:t>
      </w:r>
    </w:p>
    <w:p w:rsidR="002345B1" w:rsidRPr="00BA382D" w:rsidRDefault="00CE2BF2" w:rsidP="00C17E12">
      <w:pPr>
        <w:spacing w:before="100" w:beforeAutospacing="1" w:after="100" w:afterAutospacing="1"/>
        <w:rPr>
          <w:rFonts w:eastAsiaTheme="minorEastAsia"/>
          <w:color w:val="000000"/>
          <w:lang w:eastAsia="zh-CN"/>
        </w:rPr>
      </w:pPr>
      <w:hyperlink r:id="rId20" w:tgtFrame="_blank" w:history="1">
        <w:r w:rsidR="00C17E12" w:rsidRPr="008A2AB0">
          <w:rPr>
            <w:rStyle w:val="Hyperlink"/>
            <w:rFonts w:ascii="Segoe UI" w:eastAsia="微软雅黑" w:hAnsi="Segoe UI" w:cs="Segoe UI"/>
            <w:sz w:val="18"/>
            <w:szCs w:val="18"/>
          </w:rPr>
          <w:t>http://window</w:t>
        </w:r>
      </w:hyperlink>
      <w:hyperlink r:id="rId21" w:tgtFrame="_blank" w:history="1">
        <w:r w:rsidR="00C17E12" w:rsidRPr="008A2AB0">
          <w:rPr>
            <w:rStyle w:val="Hyperlink"/>
            <w:rFonts w:ascii="Segoe UI" w:eastAsia="微软雅黑" w:hAnsi="Segoe UI" w:cs="Segoe UI"/>
            <w:sz w:val="18"/>
            <w:szCs w:val="18"/>
          </w:rPr>
          <w:t>steamblog.com/windows_phone/b/wpdev/archive/2011/01/31/8-of-10-understanding-pivots- and-panoramic-view-controls.aspx</w:t>
        </w:r>
      </w:hyperlink>
    </w:p>
    <w:p w:rsidR="002345B1" w:rsidRPr="008A2AB0" w:rsidRDefault="00A2539A" w:rsidP="002345B1">
      <w:pPr>
        <w:pStyle w:val="Heading1"/>
        <w:ind w:hanging="1021"/>
        <w:rPr>
          <w:rFonts w:eastAsia="微软雅黑"/>
          <w:color w:val="E51400"/>
          <w:sz w:val="52"/>
          <w:szCs w:val="52"/>
        </w:rPr>
      </w:pPr>
      <w:bookmarkStart w:id="2" w:name="_Toc310927102"/>
      <w:r w:rsidRPr="008A2AB0">
        <w:rPr>
          <w:rFonts w:asciiTheme="minorEastAsia" w:eastAsia="微软雅黑" w:hAnsiTheme="minorEastAsia" w:hint="eastAsia"/>
          <w:color w:val="E51400"/>
          <w:sz w:val="52"/>
          <w:szCs w:val="52"/>
          <w:lang w:eastAsia="zh-CN"/>
        </w:rPr>
        <w:t>问题</w:t>
      </w:r>
      <w:r w:rsidR="004D692E" w:rsidRPr="008A2AB0">
        <w:rPr>
          <w:rFonts w:asciiTheme="minorEastAsia" w:eastAsia="微软雅黑" w:hAnsiTheme="minorEastAsia" w:hint="eastAsia"/>
          <w:color w:val="E51400"/>
          <w:sz w:val="52"/>
          <w:szCs w:val="52"/>
          <w:lang w:eastAsia="zh-CN"/>
        </w:rPr>
        <w:t>重要</w:t>
      </w:r>
      <w:r w:rsidR="003041D5" w:rsidRPr="008A2AB0">
        <w:rPr>
          <w:rFonts w:asciiTheme="minorEastAsia" w:eastAsia="微软雅黑" w:hAnsiTheme="minorEastAsia" w:hint="eastAsia"/>
          <w:color w:val="E51400"/>
          <w:sz w:val="52"/>
          <w:szCs w:val="52"/>
          <w:lang w:eastAsia="zh-CN"/>
        </w:rPr>
        <w:t>性分级</w:t>
      </w:r>
      <w:bookmarkEnd w:id="2"/>
    </w:p>
    <w:p w:rsidR="00A2539A" w:rsidRPr="008A2AB0" w:rsidRDefault="003041D5" w:rsidP="002345B1">
      <w:pPr>
        <w:rPr>
          <w:rFonts w:eastAsia="微软雅黑"/>
          <w:sz w:val="18"/>
          <w:szCs w:val="18"/>
          <w:lang w:eastAsia="zh-CN"/>
        </w:rPr>
      </w:pPr>
      <w:r w:rsidRPr="008A2AB0">
        <w:rPr>
          <w:rFonts w:eastAsia="微软雅黑" w:hint="eastAsia"/>
          <w:sz w:val="18"/>
          <w:szCs w:val="18"/>
          <w:lang w:eastAsia="zh-CN"/>
        </w:rPr>
        <w:t>应用程序中</w:t>
      </w:r>
      <w:r w:rsidR="00A2539A" w:rsidRPr="008A2AB0">
        <w:rPr>
          <w:rFonts w:eastAsia="微软雅黑" w:hint="eastAsia"/>
          <w:sz w:val="18"/>
          <w:szCs w:val="18"/>
          <w:lang w:eastAsia="zh-CN"/>
        </w:rPr>
        <w:t>用户体验问题的严重性被划分为三个等级：</w:t>
      </w:r>
    </w:p>
    <w:tbl>
      <w:tblPr>
        <w:tblStyle w:val="TableGrid"/>
        <w:tblW w:w="9723" w:type="dxa"/>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8164"/>
      </w:tblGrid>
      <w:tr w:rsidR="002345B1" w:rsidRPr="008A2AB0" w:rsidTr="00C67224">
        <w:tc>
          <w:tcPr>
            <w:tcW w:w="1559" w:type="dxa"/>
            <w:shd w:val="clear" w:color="auto" w:fill="auto"/>
          </w:tcPr>
          <w:p w:rsidR="00A2539A" w:rsidRPr="00E64F5A" w:rsidRDefault="00A2539A" w:rsidP="002345B1">
            <w:pPr>
              <w:ind w:left="0"/>
              <w:jc w:val="both"/>
              <w:rPr>
                <w:rFonts w:eastAsia="微软雅黑"/>
                <w:b/>
                <w:sz w:val="18"/>
                <w:szCs w:val="18"/>
                <w:lang w:eastAsia="zh-CN"/>
              </w:rPr>
            </w:pPr>
            <w:r w:rsidRPr="00E64F5A">
              <w:rPr>
                <w:rFonts w:eastAsia="微软雅黑" w:hint="eastAsia"/>
                <w:b/>
                <w:sz w:val="18"/>
                <w:szCs w:val="18"/>
                <w:lang w:eastAsia="zh-CN"/>
              </w:rPr>
              <w:t>必须修改</w:t>
            </w:r>
          </w:p>
          <w:p w:rsidR="00A2539A" w:rsidRPr="008A2AB0" w:rsidRDefault="00A2539A" w:rsidP="002345B1">
            <w:pPr>
              <w:ind w:left="0"/>
              <w:jc w:val="both"/>
              <w:rPr>
                <w:rFonts w:eastAsia="微软雅黑"/>
                <w:sz w:val="18"/>
                <w:szCs w:val="18"/>
                <w:lang w:eastAsia="zh-CN"/>
              </w:rPr>
            </w:pPr>
          </w:p>
        </w:tc>
        <w:tc>
          <w:tcPr>
            <w:tcW w:w="8164" w:type="dxa"/>
          </w:tcPr>
          <w:p w:rsidR="00A2539A" w:rsidRPr="008A2AB0" w:rsidRDefault="003041D5" w:rsidP="002345B1">
            <w:pPr>
              <w:pStyle w:val="Nomargin"/>
              <w:ind w:left="851"/>
              <w:rPr>
                <w:rFonts w:eastAsia="微软雅黑"/>
                <w:szCs w:val="18"/>
                <w:lang w:eastAsia="zh-CN"/>
              </w:rPr>
            </w:pPr>
            <w:r w:rsidRPr="008A2AB0">
              <w:rPr>
                <w:rFonts w:eastAsia="微软雅黑" w:hint="eastAsia"/>
                <w:szCs w:val="18"/>
                <w:lang w:eastAsia="zh-CN"/>
              </w:rPr>
              <w:t>该问题必须立即处理，以确保设计稿通过审查</w:t>
            </w:r>
          </w:p>
        </w:tc>
      </w:tr>
      <w:tr w:rsidR="002345B1" w:rsidRPr="008A2AB0" w:rsidTr="00C67224">
        <w:tc>
          <w:tcPr>
            <w:tcW w:w="1559" w:type="dxa"/>
            <w:shd w:val="clear" w:color="auto" w:fill="auto"/>
          </w:tcPr>
          <w:p w:rsidR="00A2539A" w:rsidRPr="00E64F5A" w:rsidRDefault="00A2539A" w:rsidP="002345B1">
            <w:pPr>
              <w:ind w:left="0"/>
              <w:rPr>
                <w:rFonts w:eastAsia="微软雅黑"/>
                <w:b/>
                <w:sz w:val="18"/>
                <w:szCs w:val="18"/>
                <w:lang w:eastAsia="zh-CN"/>
              </w:rPr>
            </w:pPr>
            <w:r w:rsidRPr="00E64F5A">
              <w:rPr>
                <w:rFonts w:eastAsia="微软雅黑" w:hint="eastAsia"/>
                <w:b/>
                <w:sz w:val="18"/>
                <w:szCs w:val="18"/>
                <w:lang w:eastAsia="zh-CN"/>
              </w:rPr>
              <w:t>应该修改</w:t>
            </w:r>
          </w:p>
          <w:p w:rsidR="00A2539A" w:rsidRPr="008A2AB0" w:rsidRDefault="00A2539A" w:rsidP="002345B1">
            <w:pPr>
              <w:ind w:left="0"/>
              <w:rPr>
                <w:rFonts w:eastAsia="微软雅黑"/>
                <w:sz w:val="18"/>
                <w:szCs w:val="18"/>
                <w:lang w:eastAsia="zh-CN"/>
              </w:rPr>
            </w:pPr>
          </w:p>
        </w:tc>
        <w:tc>
          <w:tcPr>
            <w:tcW w:w="8164" w:type="dxa"/>
          </w:tcPr>
          <w:p w:rsidR="00BE2C72" w:rsidRPr="008A2AB0" w:rsidRDefault="003041D5" w:rsidP="003041D5">
            <w:pPr>
              <w:pStyle w:val="Nomargin"/>
              <w:ind w:left="851"/>
              <w:rPr>
                <w:rFonts w:eastAsia="微软雅黑"/>
                <w:szCs w:val="18"/>
                <w:lang w:eastAsia="zh-CN"/>
              </w:rPr>
            </w:pPr>
            <w:r w:rsidRPr="008A2AB0">
              <w:rPr>
                <w:rFonts w:eastAsia="微软雅黑" w:hint="eastAsia"/>
                <w:szCs w:val="18"/>
                <w:lang w:val="en-AU" w:eastAsia="zh-CN"/>
              </w:rPr>
              <w:t>该问题应该在发布前处理，最多允许</w:t>
            </w:r>
            <w:r w:rsidR="00BE2C72" w:rsidRPr="008A2AB0">
              <w:rPr>
                <w:rFonts w:eastAsia="微软雅黑" w:hint="eastAsia"/>
                <w:szCs w:val="18"/>
                <w:lang w:val="en-AU" w:eastAsia="zh-CN"/>
              </w:rPr>
              <w:t>5</w:t>
            </w:r>
            <w:r w:rsidR="00BE2C72" w:rsidRPr="008A2AB0">
              <w:rPr>
                <w:rFonts w:eastAsia="微软雅黑" w:hint="eastAsia"/>
                <w:szCs w:val="18"/>
                <w:lang w:val="en-AU" w:eastAsia="zh-CN"/>
              </w:rPr>
              <w:t>个</w:t>
            </w:r>
          </w:p>
        </w:tc>
      </w:tr>
      <w:tr w:rsidR="002345B1" w:rsidRPr="008A2AB0" w:rsidTr="00C67224">
        <w:tc>
          <w:tcPr>
            <w:tcW w:w="1559" w:type="dxa"/>
            <w:shd w:val="clear" w:color="auto" w:fill="auto"/>
          </w:tcPr>
          <w:p w:rsidR="003041D5" w:rsidRPr="00E64F5A" w:rsidRDefault="003041D5" w:rsidP="002345B1">
            <w:pPr>
              <w:ind w:left="0"/>
              <w:rPr>
                <w:rFonts w:eastAsia="微软雅黑"/>
                <w:b/>
                <w:sz w:val="18"/>
                <w:szCs w:val="18"/>
                <w:lang w:eastAsia="zh-CN"/>
              </w:rPr>
            </w:pPr>
            <w:r w:rsidRPr="00E64F5A">
              <w:rPr>
                <w:rFonts w:eastAsia="微软雅黑" w:hint="eastAsia"/>
                <w:b/>
                <w:sz w:val="18"/>
                <w:szCs w:val="18"/>
                <w:lang w:eastAsia="zh-CN"/>
              </w:rPr>
              <w:t>建议</w:t>
            </w:r>
          </w:p>
        </w:tc>
        <w:tc>
          <w:tcPr>
            <w:tcW w:w="8164" w:type="dxa"/>
          </w:tcPr>
          <w:p w:rsidR="003041D5" w:rsidRPr="008A2AB0" w:rsidRDefault="003041D5" w:rsidP="003041D5">
            <w:pPr>
              <w:rPr>
                <w:rFonts w:eastAsia="微软雅黑"/>
                <w:sz w:val="18"/>
                <w:szCs w:val="18"/>
                <w:lang w:eastAsia="zh-CN"/>
              </w:rPr>
            </w:pPr>
            <w:r w:rsidRPr="008A2AB0">
              <w:rPr>
                <w:rFonts w:eastAsia="微软雅黑" w:hint="eastAsia"/>
                <w:sz w:val="18"/>
                <w:szCs w:val="18"/>
                <w:lang w:eastAsia="zh-CN"/>
              </w:rPr>
              <w:t>建议可以</w:t>
            </w:r>
            <w:r w:rsidR="00EA5198" w:rsidRPr="008A2AB0">
              <w:rPr>
                <w:rFonts w:eastAsia="微软雅黑" w:hint="eastAsia"/>
                <w:sz w:val="18"/>
                <w:szCs w:val="18"/>
                <w:lang w:eastAsia="zh-CN"/>
              </w:rPr>
              <w:t>帮助提高用户体验或使应用更加符合</w:t>
            </w:r>
            <w:r w:rsidR="00EA5198" w:rsidRPr="008A2AB0">
              <w:rPr>
                <w:rFonts w:eastAsia="微软雅黑" w:hint="eastAsia"/>
                <w:sz w:val="18"/>
                <w:szCs w:val="18"/>
                <w:lang w:eastAsia="zh-CN"/>
              </w:rPr>
              <w:t>Metro</w:t>
            </w:r>
            <w:r w:rsidR="00EA5198" w:rsidRPr="008A2AB0">
              <w:rPr>
                <w:rFonts w:eastAsia="微软雅黑" w:hint="eastAsia"/>
                <w:sz w:val="18"/>
                <w:szCs w:val="18"/>
                <w:lang w:eastAsia="zh-CN"/>
              </w:rPr>
              <w:t>指南的要求</w:t>
            </w:r>
          </w:p>
        </w:tc>
      </w:tr>
    </w:tbl>
    <w:p w:rsidR="002345B1" w:rsidRPr="008A2AB0" w:rsidRDefault="00EA5198" w:rsidP="002345B1">
      <w:pPr>
        <w:pStyle w:val="Heading2"/>
        <w:ind w:hanging="1021"/>
        <w:rPr>
          <w:rFonts w:eastAsia="微软雅黑"/>
        </w:rPr>
      </w:pPr>
      <w:bookmarkStart w:id="3" w:name="_Toc310927103"/>
      <w:r w:rsidRPr="008A2AB0">
        <w:rPr>
          <w:rFonts w:eastAsia="微软雅黑" w:hint="eastAsia"/>
          <w:lang w:eastAsia="zh-CN"/>
        </w:rPr>
        <w:t>异常</w:t>
      </w:r>
      <w:r w:rsidR="007C4833" w:rsidRPr="008A2AB0">
        <w:rPr>
          <w:rFonts w:eastAsia="微软雅黑" w:hint="eastAsia"/>
          <w:lang w:eastAsia="zh-CN"/>
        </w:rPr>
        <w:t>进程</w:t>
      </w:r>
      <w:bookmarkEnd w:id="3"/>
    </w:p>
    <w:p w:rsidR="00EA5198" w:rsidRPr="008A2AB0" w:rsidRDefault="007C4833" w:rsidP="002345B1">
      <w:pPr>
        <w:rPr>
          <w:rFonts w:eastAsia="微软雅黑"/>
          <w:sz w:val="18"/>
          <w:szCs w:val="18"/>
          <w:lang w:eastAsia="zh-CN"/>
        </w:rPr>
      </w:pPr>
      <w:r w:rsidRPr="008A2AB0">
        <w:rPr>
          <w:rFonts w:eastAsia="微软雅黑" w:hint="eastAsia"/>
          <w:sz w:val="18"/>
          <w:szCs w:val="18"/>
          <w:lang w:eastAsia="zh-CN"/>
        </w:rPr>
        <w:t>请参考</w:t>
      </w:r>
      <w:r w:rsidRPr="008A2AB0">
        <w:rPr>
          <w:rFonts w:eastAsia="微软雅黑" w:hint="eastAsia"/>
          <w:sz w:val="18"/>
          <w:szCs w:val="18"/>
          <w:lang w:eastAsia="zh-CN"/>
        </w:rPr>
        <w:t>DPS</w:t>
      </w:r>
      <w:r w:rsidRPr="008A2AB0">
        <w:rPr>
          <w:rFonts w:eastAsia="微软雅黑" w:hint="eastAsia"/>
          <w:sz w:val="18"/>
          <w:szCs w:val="18"/>
          <w:lang w:eastAsia="zh-CN"/>
        </w:rPr>
        <w:t>进程指南</w:t>
      </w:r>
    </w:p>
    <w:p w:rsidR="002345B1" w:rsidRPr="008A2AB0" w:rsidRDefault="007C4833" w:rsidP="002345B1">
      <w:pPr>
        <w:pStyle w:val="Heading1"/>
        <w:ind w:hanging="1021"/>
        <w:rPr>
          <w:rFonts w:eastAsia="微软雅黑"/>
          <w:sz w:val="52"/>
          <w:szCs w:val="52"/>
        </w:rPr>
      </w:pPr>
      <w:bookmarkStart w:id="4" w:name="_Toc310927104"/>
      <w:r w:rsidRPr="008A2AB0">
        <w:rPr>
          <w:rFonts w:eastAsia="微软雅黑" w:hint="eastAsia"/>
          <w:sz w:val="52"/>
          <w:szCs w:val="52"/>
          <w:lang w:eastAsia="zh-CN"/>
        </w:rPr>
        <w:t>问题定义</w:t>
      </w:r>
      <w:bookmarkEnd w:id="4"/>
    </w:p>
    <w:p w:rsidR="002345B1" w:rsidRPr="008A2AB0" w:rsidRDefault="007C4833" w:rsidP="002345B1">
      <w:pPr>
        <w:pStyle w:val="Heading2"/>
        <w:ind w:hanging="1021"/>
        <w:rPr>
          <w:rFonts w:eastAsia="微软雅黑"/>
          <w:sz w:val="44"/>
        </w:rPr>
      </w:pPr>
      <w:bookmarkStart w:id="5" w:name="_Toc310927105"/>
      <w:r w:rsidRPr="008A2AB0">
        <w:rPr>
          <w:rFonts w:eastAsia="微软雅黑" w:hint="eastAsia"/>
          <w:sz w:val="44"/>
          <w:lang w:eastAsia="zh-CN"/>
        </w:rPr>
        <w:t>必须修改</w:t>
      </w:r>
      <w:bookmarkEnd w:id="5"/>
    </w:p>
    <w:p w:rsidR="002345B1" w:rsidRPr="008A2AB0" w:rsidRDefault="00BE2C72" w:rsidP="004B39EB">
      <w:pPr>
        <w:pStyle w:val="Heading3"/>
        <w:rPr>
          <w:rFonts w:eastAsia="微软雅黑"/>
        </w:rPr>
      </w:pPr>
      <w:bookmarkStart w:id="6" w:name="_Toc310927106"/>
      <w:r w:rsidRPr="008A2AB0">
        <w:rPr>
          <w:rFonts w:eastAsia="微软雅黑" w:hint="eastAsia"/>
          <w:lang w:eastAsia="zh-CN"/>
        </w:rPr>
        <w:t>元素对齐</w:t>
      </w:r>
      <w:bookmarkEnd w:id="6"/>
    </w:p>
    <w:p w:rsidR="00BE2C72" w:rsidRPr="008A2AB0" w:rsidRDefault="00BE2C72" w:rsidP="002345B1">
      <w:pPr>
        <w:rPr>
          <w:rFonts w:eastAsia="微软雅黑"/>
          <w:sz w:val="18"/>
          <w:szCs w:val="18"/>
          <w:lang w:eastAsia="zh-CN"/>
        </w:rPr>
      </w:pPr>
      <w:r w:rsidRPr="008A2AB0">
        <w:rPr>
          <w:rFonts w:eastAsia="微软雅黑" w:hint="eastAsia"/>
          <w:sz w:val="18"/>
          <w:szCs w:val="18"/>
          <w:lang w:eastAsia="zh-CN"/>
        </w:rPr>
        <w:t>所有界面</w:t>
      </w:r>
      <w:r w:rsidR="00251387" w:rsidRPr="008A2AB0">
        <w:rPr>
          <w:rFonts w:eastAsia="微软雅黑" w:hint="eastAsia"/>
          <w:sz w:val="18"/>
          <w:szCs w:val="18"/>
          <w:lang w:eastAsia="zh-CN"/>
        </w:rPr>
        <w:t>左侧</w:t>
      </w:r>
      <w:r w:rsidR="007C4833" w:rsidRPr="008A2AB0">
        <w:rPr>
          <w:rFonts w:eastAsia="微软雅黑" w:hint="eastAsia"/>
          <w:sz w:val="18"/>
          <w:szCs w:val="18"/>
          <w:lang w:eastAsia="zh-CN"/>
        </w:rPr>
        <w:t>都需要留有</w:t>
      </w:r>
      <w:r w:rsidR="007C4833" w:rsidRPr="008A2AB0">
        <w:rPr>
          <w:rFonts w:eastAsia="微软雅黑" w:hint="eastAsia"/>
          <w:sz w:val="18"/>
          <w:szCs w:val="18"/>
          <w:lang w:eastAsia="zh-CN"/>
        </w:rPr>
        <w:t>24</w:t>
      </w:r>
      <w:r w:rsidR="00E64F5A">
        <w:rPr>
          <w:rFonts w:eastAsia="微软雅黑" w:hint="eastAsia"/>
          <w:sz w:val="18"/>
          <w:szCs w:val="18"/>
          <w:lang w:eastAsia="zh-CN"/>
        </w:rPr>
        <w:t>像素</w:t>
      </w:r>
      <w:r w:rsidR="00251387" w:rsidRPr="008A2AB0">
        <w:rPr>
          <w:rFonts w:eastAsia="微软雅黑" w:hint="eastAsia"/>
          <w:sz w:val="18"/>
          <w:szCs w:val="18"/>
          <w:lang w:eastAsia="zh-CN"/>
        </w:rPr>
        <w:t>空白</w:t>
      </w:r>
      <w:r w:rsidR="007C4833" w:rsidRPr="008A2AB0">
        <w:rPr>
          <w:rFonts w:eastAsia="微软雅黑" w:hint="eastAsia"/>
          <w:sz w:val="18"/>
          <w:szCs w:val="18"/>
          <w:lang w:eastAsia="zh-CN"/>
        </w:rPr>
        <w:t>，为</w:t>
      </w:r>
      <w:r w:rsidR="00251387" w:rsidRPr="008A2AB0">
        <w:rPr>
          <w:rFonts w:eastAsia="微软雅黑" w:hint="eastAsia"/>
          <w:sz w:val="18"/>
          <w:szCs w:val="18"/>
          <w:lang w:eastAsia="zh-CN"/>
        </w:rPr>
        <w:t>所有</w:t>
      </w:r>
      <w:r w:rsidR="007C4833" w:rsidRPr="008A2AB0">
        <w:rPr>
          <w:rFonts w:eastAsia="微软雅黑" w:hint="eastAsia"/>
          <w:sz w:val="18"/>
          <w:szCs w:val="18"/>
          <w:lang w:eastAsia="zh-CN"/>
        </w:rPr>
        <w:t>内容提供</w:t>
      </w:r>
      <w:r w:rsidR="00251387" w:rsidRPr="008A2AB0">
        <w:rPr>
          <w:rFonts w:eastAsia="微软雅黑" w:hint="eastAsia"/>
          <w:sz w:val="18"/>
          <w:szCs w:val="18"/>
          <w:lang w:eastAsia="zh-CN"/>
        </w:rPr>
        <w:t>边界。内容、标题、页眉以及页眉徽标</w:t>
      </w:r>
      <w:r w:rsidRPr="008A2AB0">
        <w:rPr>
          <w:rFonts w:eastAsia="微软雅黑" w:hint="eastAsia"/>
          <w:sz w:val="18"/>
          <w:szCs w:val="18"/>
          <w:lang w:eastAsia="zh-CN"/>
        </w:rPr>
        <w:t>都应遵循</w:t>
      </w:r>
      <w:r w:rsidR="00251387" w:rsidRPr="008A2AB0">
        <w:rPr>
          <w:rFonts w:eastAsia="微软雅黑" w:hint="eastAsia"/>
          <w:sz w:val="18"/>
          <w:szCs w:val="18"/>
          <w:lang w:eastAsia="zh-CN"/>
        </w:rPr>
        <w:t>向</w:t>
      </w:r>
      <w:r w:rsidRPr="008A2AB0">
        <w:rPr>
          <w:rFonts w:eastAsia="微软雅黑" w:hint="eastAsia"/>
          <w:sz w:val="18"/>
          <w:szCs w:val="18"/>
          <w:lang w:eastAsia="zh-CN"/>
        </w:rPr>
        <w:t>左对齐</w:t>
      </w:r>
      <w:r w:rsidR="00251387" w:rsidRPr="008A2AB0">
        <w:rPr>
          <w:rFonts w:eastAsia="微软雅黑" w:hint="eastAsia"/>
          <w:sz w:val="18"/>
          <w:szCs w:val="18"/>
          <w:lang w:eastAsia="zh-CN"/>
        </w:rPr>
        <w:t>边界的原则</w:t>
      </w:r>
      <w:r w:rsidR="00E922C4" w:rsidRPr="008A2AB0">
        <w:rPr>
          <w:rFonts w:eastAsia="微软雅黑" w:hint="eastAsia"/>
          <w:sz w:val="18"/>
          <w:szCs w:val="18"/>
          <w:lang w:eastAsia="zh-CN"/>
        </w:rPr>
        <w:t>，</w:t>
      </w:r>
      <w:r w:rsidR="00DB3B9F" w:rsidRPr="00DB3B9F">
        <w:rPr>
          <w:rFonts w:eastAsia="微软雅黑" w:hint="eastAsia"/>
          <w:sz w:val="18"/>
          <w:szCs w:val="18"/>
          <w:lang w:eastAsia="zh-CN"/>
        </w:rPr>
        <w:t>同时保持所有</w:t>
      </w:r>
      <w:r w:rsidR="00DB3B9F">
        <w:rPr>
          <w:rFonts w:eastAsia="微软雅黑" w:hint="eastAsia"/>
          <w:sz w:val="18"/>
          <w:szCs w:val="18"/>
          <w:lang w:eastAsia="zh-CN"/>
        </w:rPr>
        <w:t>元素</w:t>
      </w:r>
      <w:r w:rsidR="00DB3B9F" w:rsidRPr="00DB3B9F">
        <w:rPr>
          <w:rFonts w:eastAsia="微软雅黑" w:hint="eastAsia"/>
          <w:sz w:val="18"/>
          <w:szCs w:val="18"/>
          <w:lang w:eastAsia="zh-CN"/>
        </w:rPr>
        <w:t>布局的均衡</w:t>
      </w:r>
      <w:r w:rsidR="00E922C4" w:rsidRPr="008A2AB0">
        <w:rPr>
          <w:rFonts w:eastAsia="微软雅黑" w:hint="eastAsia"/>
          <w:sz w:val="18"/>
          <w:szCs w:val="18"/>
          <w:lang w:eastAsia="zh-CN"/>
        </w:rPr>
        <w:t>。</w:t>
      </w:r>
    </w:p>
    <w:p w:rsidR="002345B1" w:rsidRPr="008A2AB0" w:rsidRDefault="002345B1" w:rsidP="002345B1">
      <w:pPr>
        <w:rPr>
          <w:rFonts w:eastAsia="微软雅黑"/>
        </w:rPr>
      </w:pPr>
      <w:r w:rsidRPr="008A2AB0">
        <w:rPr>
          <w:rFonts w:eastAsia="微软雅黑"/>
          <w:noProof/>
          <w:lang w:val="en-US" w:eastAsia="zh-CN"/>
        </w:rPr>
        <w:lastRenderedPageBreak/>
        <w:drawing>
          <wp:inline distT="0" distB="0" distL="0" distR="0">
            <wp:extent cx="1319099" cy="2249537"/>
            <wp:effectExtent l="0" t="0" r="0" b="0"/>
            <wp:docPr id="1" name="Picture 1" descr="http://windowsteamblog.com/cfs-file.ashx/__key/CommunityServer-Blogs-Components-WeblogFiles/00-00-00-53-84-metablogapi/6862.misalignment_5F00_5DE41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ndowsteamblog.com/cfs-file.ashx/__key/CommunityServer-Blogs-Components-WeblogFiles/00-00-00-53-84-metablogapi/6862.misalignment_5F00_5DE41485.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4109"/>
                    <a:stretch/>
                  </pic:blipFill>
                  <pic:spPr bwMode="auto">
                    <a:xfrm>
                      <a:off x="0" y="0"/>
                      <a:ext cx="1319451" cy="2250138"/>
                    </a:xfrm>
                    <a:prstGeom prst="rect">
                      <a:avLst/>
                    </a:prstGeom>
                    <a:noFill/>
                    <a:ln>
                      <a:noFill/>
                    </a:ln>
                    <a:extLst>
                      <a:ext uri="{53640926-AAD7-44D8-BBD7-CCE9431645EC}">
                        <a14:shadowObscured xmlns:a14="http://schemas.microsoft.com/office/drawing/2010/main"/>
                      </a:ext>
                    </a:extLst>
                  </pic:spPr>
                </pic:pic>
              </a:graphicData>
            </a:graphic>
          </wp:inline>
        </w:drawing>
      </w:r>
      <w:r w:rsidRPr="008A2AB0">
        <w:rPr>
          <w:rFonts w:eastAsia="微软雅黑"/>
        </w:rPr>
        <w:tab/>
      </w:r>
      <w:r w:rsidRPr="008A2AB0">
        <w:rPr>
          <w:rFonts w:eastAsia="微软雅黑"/>
          <w:noProof/>
          <w:lang w:val="en-US" w:eastAsia="zh-CN"/>
        </w:rPr>
        <w:drawing>
          <wp:inline distT="0" distB="0" distL="0" distR="0">
            <wp:extent cx="1291755" cy="2250000"/>
            <wp:effectExtent l="0" t="0" r="3810" b="0"/>
            <wp:docPr id="36" name="Picture 36" descr="http://windowsteamblog.com/cfs-file.ashx/__key/CommunityServer-Blogs-Components-WeblogFiles/00-00-00-53-84-metablogapi/6862.misalignment_5F00_5DE41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ndowsteamblog.com/cfs-file.ashx/__key/CommunityServer-Blogs-Components-WeblogFiles/00-00-00-53-84-metablogapi/6862.misalignment_5F00_5DE41485.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55070"/>
                    <a:stretch/>
                  </pic:blipFill>
                  <pic:spPr bwMode="auto">
                    <a:xfrm>
                      <a:off x="0" y="0"/>
                      <a:ext cx="1291755" cy="2250000"/>
                    </a:xfrm>
                    <a:prstGeom prst="rect">
                      <a:avLst/>
                    </a:prstGeom>
                    <a:noFill/>
                    <a:ln>
                      <a:noFill/>
                    </a:ln>
                    <a:extLst>
                      <a:ext uri="{53640926-AAD7-44D8-BBD7-CCE9431645EC}">
                        <a14:shadowObscured xmlns:a14="http://schemas.microsoft.com/office/drawing/2010/main"/>
                      </a:ext>
                    </a:extLst>
                  </pic:spPr>
                </pic:pic>
              </a:graphicData>
            </a:graphic>
          </wp:inline>
        </w:drawing>
      </w:r>
    </w:p>
    <w:p w:rsidR="00A825D2" w:rsidRDefault="00A825D2" w:rsidP="00A825D2">
      <w:pPr>
        <w:ind w:left="131" w:firstLine="720"/>
        <w:rPr>
          <w:rFonts w:ascii="Times New Roman" w:eastAsia="微软雅黑" w:hAnsi="Times New Roman"/>
          <w:sz w:val="18"/>
          <w:szCs w:val="18"/>
          <w:lang w:val="en-US" w:eastAsia="zh-CN"/>
        </w:rPr>
      </w:pPr>
      <w:r>
        <w:rPr>
          <w:rFonts w:ascii="Times New Roman" w:eastAsia="微软雅黑" w:hAnsi="Times New Roman" w:hint="eastAsia"/>
          <w:sz w:val="18"/>
          <w:szCs w:val="18"/>
          <w:lang w:val="en-US" w:eastAsia="zh-CN"/>
        </w:rPr>
        <w:t>需要右对齐时，所有的元素都应向同一边界对齐，留有</w:t>
      </w:r>
      <w:r>
        <w:rPr>
          <w:rFonts w:ascii="Times New Roman" w:eastAsia="微软雅黑" w:hAnsi="Times New Roman" w:hint="eastAsia"/>
          <w:sz w:val="18"/>
          <w:szCs w:val="18"/>
          <w:lang w:val="en-US" w:eastAsia="zh-CN"/>
        </w:rPr>
        <w:t>24</w:t>
      </w:r>
      <w:r w:rsidR="00725454">
        <w:rPr>
          <w:rFonts w:ascii="Times New Roman" w:eastAsia="微软雅黑" w:hAnsi="Times New Roman" w:hint="eastAsia"/>
          <w:sz w:val="18"/>
          <w:szCs w:val="18"/>
          <w:lang w:val="en-US" w:eastAsia="zh-CN"/>
        </w:rPr>
        <w:t>像素</w:t>
      </w:r>
      <w:r>
        <w:rPr>
          <w:rFonts w:ascii="Times New Roman" w:eastAsia="微软雅黑" w:hAnsi="Times New Roman" w:hint="eastAsia"/>
          <w:sz w:val="18"/>
          <w:szCs w:val="18"/>
          <w:lang w:val="en-US" w:eastAsia="zh-CN"/>
        </w:rPr>
        <w:t>宽度</w:t>
      </w:r>
    </w:p>
    <w:p w:rsidR="00BE2C72" w:rsidRPr="008A2AB0" w:rsidRDefault="00E922C4" w:rsidP="002345B1">
      <w:pPr>
        <w:rPr>
          <w:rFonts w:eastAsia="微软雅黑"/>
          <w:sz w:val="18"/>
          <w:szCs w:val="18"/>
          <w:lang w:eastAsia="zh-CN"/>
        </w:rPr>
      </w:pPr>
      <w:r w:rsidRPr="008A2AB0">
        <w:rPr>
          <w:rFonts w:eastAsia="微软雅黑" w:hint="eastAsia"/>
          <w:sz w:val="18"/>
          <w:szCs w:val="18"/>
          <w:lang w:eastAsia="zh-CN"/>
        </w:rPr>
        <w:t>域和值</w:t>
      </w:r>
      <w:r w:rsidR="00AC2F1B" w:rsidRPr="008A2AB0">
        <w:rPr>
          <w:rFonts w:eastAsia="微软雅黑" w:hint="eastAsia"/>
          <w:sz w:val="18"/>
          <w:szCs w:val="18"/>
          <w:lang w:eastAsia="zh-CN"/>
        </w:rPr>
        <w:t>应该采取分两栏对齐显示的形式，或是参考</w:t>
      </w:r>
      <w:r w:rsidR="00317149" w:rsidRPr="008A2AB0">
        <w:rPr>
          <w:rFonts w:eastAsia="微软雅黑" w:hint="eastAsia"/>
          <w:sz w:val="18"/>
          <w:szCs w:val="18"/>
          <w:lang w:eastAsia="zh-CN"/>
        </w:rPr>
        <w:t>联系人列表的</w:t>
      </w:r>
      <w:r w:rsidR="00AC2F1B" w:rsidRPr="008A2AB0">
        <w:rPr>
          <w:rFonts w:eastAsia="微软雅黑" w:hint="eastAsia"/>
          <w:sz w:val="18"/>
          <w:szCs w:val="18"/>
          <w:lang w:eastAsia="zh-CN"/>
        </w:rPr>
        <w:t>详情页面中标题在内容上方的形式</w:t>
      </w:r>
    </w:p>
    <w:p w:rsidR="002345B1" w:rsidRPr="008A2AB0" w:rsidRDefault="00CE2BF2" w:rsidP="002345B1">
      <w:pPr>
        <w:rPr>
          <w:rFonts w:eastAsia="微软雅黑"/>
          <w:lang w:eastAsia="zh-CN"/>
        </w:rPr>
      </w:pPr>
      <w:r>
        <w:rPr>
          <w:rFonts w:eastAsia="微软雅黑"/>
          <w:noProof/>
          <w:lang w:val="en-US" w:eastAsia="zh-CN"/>
        </w:rPr>
      </w:r>
      <w:r>
        <w:rPr>
          <w:rFonts w:eastAsia="微软雅黑"/>
          <w:noProof/>
          <w:lang w:val="en-US" w:eastAsia="zh-CN"/>
        </w:rPr>
        <w:pict>
          <v:group id="Canvas 34" o:spid="_x0000_s1026" editas="canvas" style="width:340.1pt;height:166.3pt;mso-position-horizontal-relative:char;mso-position-vertical-relative:line" coordsize="43192,2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192;height:21120;visibility:visible">
              <v:fill o:detectmouseclick="t"/>
              <v:path o:connecttype="none"/>
            </v:shape>
            <v:rect id="Rectangle 1" o:spid="_x0000_s1028" style="position:absolute;left:14866;top:1986;width:13014;height:191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jf98EA&#10;AADbAAAADwAAAGRycy9kb3ducmV2LnhtbESP0YrCMBRE3xf8h3AFXxZNdUFKNYoIgi8V1vUDLs21&#10;KTY3sUm1/r1ZWNjHYWbOMOvtYFvxoC40jhXMZxkI4srphmsFl5/DNAcRIrLG1jEpeFGA7Wb0scZC&#10;uyd/0+Mca5EgHApUYGL0hZShMmQxzJwnTt7VdRZjkl0tdYfPBLetXGTZUlpsOC0Y9LQ3VN3OvVUw&#10;9Pn9XvY3a+irbD8X0Z9K75WajIfdCkSkIf6H/9pHrSBfwu+X9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Y3/fBAAAA2wAAAA8AAAAAAAAAAAAAAAAAmAIAAGRycy9kb3du&#10;cmV2LnhtbFBLBQYAAAAABAAEAPUAAACGAwAAAAA=&#10;" filled="f" strokecolor="black [3213]"/>
            <v:shapetype id="_x0000_t202" coordsize="21600,21600" o:spt="202" path="m,l,21600r21600,l21600,xe">
              <v:stroke joinstyle="miter"/>
              <v:path gradientshapeok="t" o:connecttype="rect"/>
            </v:shapetype>
            <v:shape id="Text Box 5" o:spid="_x0000_s1029" type="#_x0000_t202" style="position:absolute;left:15258;top:4006;width:5161;height:11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NaucYA&#10;AADbAAAADwAAAGRycy9kb3ducmV2LnhtbESPT2vCQBTE7wW/w/KE3urGHlpJXUVsCz30n9pCvT2z&#10;zySYfRt2nzH99q5Q6HGYmd8w03nvGtVRiLVnA+NRBoq48Lbm0sDX5vlmAioKssXGMxn4pQjz2eBq&#10;irn1J15Rt5ZSJQjHHA1UIm2udSwqchhHviVO3t4Hh5JkKLUNeEpw1+jbLLvTDmtOCxW2tKyoOKyP&#10;zkDzE8PrLpNt91i+yeeHPn4/jd+NuR72iwdQQr38h//aL9bA5B4uX9IP0L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NaucYAAADbAAAADwAAAAAAAAAAAAAAAACYAgAAZHJz&#10;L2Rvd25yZXYueG1sUEsFBgAAAAAEAAQA9QAAAIsDAAAAAA==&#10;" filled="f" stroked="f" strokeweight=".5pt">
              <v:textbox inset="0,0,0,0">
                <w:txbxContent>
                  <w:p w:rsidR="002F36D9" w:rsidRPr="009A0D91" w:rsidRDefault="002F36D9" w:rsidP="002345B1">
                    <w:pPr>
                      <w:ind w:left="0"/>
                      <w:rPr>
                        <w:sz w:val="14"/>
                      </w:rPr>
                    </w:pPr>
                    <w:proofErr w:type="gramStart"/>
                    <w:r>
                      <w:rPr>
                        <w:sz w:val="14"/>
                      </w:rPr>
                      <w:t>n</w:t>
                    </w:r>
                    <w:r w:rsidRPr="009A0D91">
                      <w:rPr>
                        <w:sz w:val="14"/>
                      </w:rPr>
                      <w:t>ame</w:t>
                    </w:r>
                    <w:proofErr w:type="gramEnd"/>
                  </w:p>
                </w:txbxContent>
              </v:textbox>
            </v:shape>
            <v:shape id="Text Box 3" o:spid="_x0000_s1030" type="#_x0000_t202" style="position:absolute;left:15258;top:5970;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Oy8IA&#10;AADbAAAADwAAAGRycy9kb3ducmV2LnhtbERPTU/CQBC9m/AfNkPiTbZ4MKSyEKKYeFBBlARuQ3do&#10;G7qzze5Qyr9nDyYeX973dN67RnUUYu3ZwHiUgSIuvK25NPD78/YwARUF2WLjmQxcKcJ8NribYm79&#10;hb+p20ipUgjHHA1UIm2udSwqchhHviVO3NEHh5JgKLUNeEnhrtGPWfakHdacGips6aWi4rQ5OwPN&#10;LoaPQyb77rX8lPVKn7fL8Zcx98N+8QxKqJd/8Z/73RqYpLHpS/oBe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M7LwgAAANsAAAAPAAAAAAAAAAAAAAAAAJgCAABkcnMvZG93&#10;bnJldi54bWxQSwUGAAAAAAQABAD1AAAAhwMAAAAA&#10;" filled="f" stroked="f" strokeweight=".5pt">
              <v:textbox inset="0,0,0,0">
                <w:txbxContent>
                  <w:p w:rsidR="002F36D9" w:rsidRPr="009A0D91" w:rsidRDefault="002F36D9" w:rsidP="002345B1">
                    <w:pPr>
                      <w:ind w:left="0"/>
                      <w:rPr>
                        <w:sz w:val="14"/>
                      </w:rPr>
                    </w:pPr>
                    <w:proofErr w:type="gramStart"/>
                    <w:r>
                      <w:rPr>
                        <w:sz w:val="14"/>
                      </w:rPr>
                      <w:t>telephone</w:t>
                    </w:r>
                    <w:proofErr w:type="gramEnd"/>
                  </w:p>
                </w:txbxContent>
              </v:textbox>
            </v:shape>
            <v:shape id="Text Box 4" o:spid="_x0000_s1031" type="#_x0000_t202" style="position:absolute;left:15258;top:7878;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BrUMYA&#10;AADbAAAADwAAAGRycy9kb3ducmV2LnhtbESPT2vCQBTE74V+h+UJvdWNPYhNXUVsCx76T22h3p7Z&#10;ZxKafRt2nzF+e7dQ6HGYmd8w03nvGtVRiLVnA6NhBoq48Lbm0sDn9vl2AioKssXGMxk4U4T57Ppq&#10;irn1J15Tt5FSJQjHHA1UIm2udSwqchiHviVO3sEHh5JkKLUNeEpw1+i7LBtrhzWnhQpbWlZU/GyO&#10;zkDzHcPLPpNd91i+yse7Pn49jd6MuRn0iwdQQr38h//aK2tgcg+/X9IP0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BrUMYAAADbAAAADwAAAAAAAAAAAAAAAACYAgAAZHJz&#10;L2Rvd25yZXYueG1sUEsFBgAAAAAEAAQA9QAAAIsDAAAAAA==&#10;" filled="f" stroked="f" strokeweight=".5pt">
              <v:textbox inset="0,0,0,0">
                <w:txbxContent>
                  <w:p w:rsidR="002F36D9" w:rsidRPr="009A0D91" w:rsidRDefault="002F36D9" w:rsidP="002345B1">
                    <w:pPr>
                      <w:ind w:left="0"/>
                      <w:rPr>
                        <w:sz w:val="14"/>
                      </w:rPr>
                    </w:pPr>
                    <w:proofErr w:type="gramStart"/>
                    <w:r>
                      <w:rPr>
                        <w:sz w:val="14"/>
                      </w:rPr>
                      <w:t>birthday</w:t>
                    </w:r>
                    <w:proofErr w:type="gramEnd"/>
                  </w:p>
                </w:txbxContent>
              </v:textbox>
            </v:shape>
            <v:shape id="Text Box 5" o:spid="_x0000_s1032" type="#_x0000_t202" style="position:absolute;left:15258;top:2435;width:7125;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UEMIA&#10;AADbAAAADwAAAGRycy9kb3ducmV2LnhtbERPTU/CQBC9m/gfNmPiTbZwIFpZiFFJOCgISAK3oTu2&#10;jd3ZZnco5d+zBxOPL+97MutdozoKsfZsYDjIQBEX3tZcGvjezh8eQUVBtth4JgMXijCb3t5MMLf+&#10;zGvqNlKqFMIxRwOVSJtrHYuKHMaBb4kT9+ODQ0kwlNoGPKdw1+hRlo21w5pTQ4UtvVZU/G5OzkCz&#10;j+HjmMmheys/5WulT7v34dKY+7v+5RmUUC//4j/3whp4SuvTl/QD9P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1QQwgAAANsAAAAPAAAAAAAAAAAAAAAAAJgCAABkcnMvZG93&#10;bnJldi54bWxQSwUGAAAAAAQABAD1AAAAhwMAAAAA&#10;" filled="f" stroked="f" strokeweight=".5pt">
              <v:textbox inset="0,0,0,0">
                <w:txbxContent>
                  <w:p w:rsidR="002F36D9" w:rsidRPr="009A0D91" w:rsidRDefault="002F36D9" w:rsidP="002345B1">
                    <w:pPr>
                      <w:ind w:left="0"/>
                      <w:rPr>
                        <w:b/>
                        <w:sz w:val="10"/>
                      </w:rPr>
                    </w:pPr>
                    <w:r w:rsidRPr="009A0D91">
                      <w:rPr>
                        <w:b/>
                        <w:sz w:val="10"/>
                      </w:rPr>
                      <w:t>CONTACT</w:t>
                    </w:r>
                  </w:p>
                </w:txbxContent>
              </v:textbox>
            </v:shape>
            <v:shape id="Text Box 6" o:spid="_x0000_s1033" type="#_x0000_t202" style="position:absolute;left:20419;top:4006;width:5161;height:11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xi8YA&#10;AADbAAAADwAAAGRycy9kb3ducmV2LnhtbESPT0vDQBTE70K/w/IKvdlNPBQbuy2iFnrwT60t6O2Z&#10;fSbB7Nuw+5rGb+8KBY/DzPyGWawG16qeQmw8G8inGSji0tuGKwP7t/XlNagoyBZbz2TghyKslqOL&#10;BRbWn/iV+p1UKkE4FmigFukKrWNZk8M49R1x8r58cChJhkrbgKcEd62+yrKZdthwWqixo7uayu/d&#10;0Rlo32N4/Mzko7+vnmT7oo+Hh/zZmMl4uL0BJTTIf/jc3lgD8xz+vqQf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xi8YAAADbAAAADwAAAAAAAAAAAAAAAACYAgAAZHJz&#10;L2Rvd25yZXYueG1sUEsFBgAAAAAEAAQA9QAAAIsDAAAAAA==&#10;" filled="f" stroked="f" strokeweight=".5pt">
              <v:textbox inset="0,0,0,0">
                <w:txbxContent>
                  <w:p w:rsidR="002F36D9" w:rsidRPr="009A0D91" w:rsidRDefault="002F36D9" w:rsidP="002345B1">
                    <w:pPr>
                      <w:ind w:left="0"/>
                      <w:rPr>
                        <w:sz w:val="14"/>
                      </w:rPr>
                    </w:pPr>
                    <w:r>
                      <w:rPr>
                        <w:sz w:val="14"/>
                      </w:rPr>
                      <w:t>John Smith</w:t>
                    </w:r>
                  </w:p>
                </w:txbxContent>
              </v:textbox>
            </v:shape>
            <v:shape id="Text Box 7" o:spid="_x0000_s1034" type="#_x0000_t202" style="position:absolute;left:20419;top:5970;width:6844;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v/MYA&#10;AADbAAAADwAAAGRycy9kb3ducmV2LnhtbESPT2vCQBTE7wW/w/IEb3WjB2lTVxHbQg/9p7ZQb8/s&#10;Mwlm34bdZ0y/fbdQ6HGYmd8w82XvGtVRiLVnA5NxBoq48Lbm0sDH7vH6BlQUZIuNZzLwTRGWi8HV&#10;HHPrL7yhbiulShCOORqoRNpc61hU5DCOfUucvKMPDiXJUGob8JLgrtHTLJtphzWnhQpbWldUnLZn&#10;Z6D5iuH5kMm+uy9f5P1Nnz8fJq/GjIb96g6UUC//4b/2kzVwO4XfL+kH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1v/MYAAADbAAAADwAAAAAAAAAAAAAAAACYAgAAZHJz&#10;L2Rvd25yZXYueG1sUEsFBgAAAAAEAAQA9QAAAIsDAAAAAA==&#10;" filled="f" stroked="f" strokeweight=".5pt">
              <v:textbox inset="0,0,0,0">
                <w:txbxContent>
                  <w:p w:rsidR="002F36D9" w:rsidRPr="009A0D91" w:rsidRDefault="002F36D9" w:rsidP="002345B1">
                    <w:pPr>
                      <w:ind w:left="0"/>
                      <w:rPr>
                        <w:sz w:val="14"/>
                      </w:rPr>
                    </w:pPr>
                    <w:r>
                      <w:rPr>
                        <w:sz w:val="14"/>
                      </w:rPr>
                      <w:t>07123 456789</w:t>
                    </w:r>
                  </w:p>
                </w:txbxContent>
              </v:textbox>
            </v:shape>
            <v:shape id="Text Box 8" o:spid="_x0000_s1035" type="#_x0000_t202" style="position:absolute;left:20419;top:7878;width:6844;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KZ8YA&#10;AADbAAAADwAAAGRycy9kb3ducmV2LnhtbESPX0vDQBDE3wv9DscWfGsvVZA29lrEP9CHWrUq6Nua&#10;W5Ngbi/cbdP47b1CoY/DzPyGWax616iOQqw9G5hOMlDEhbc1lwbe3x7HM1BRkC02nsnAH0VYLYeD&#10;BebWH/iVup2UKkE45migEmlzrWNRkcM48S1x8n58cChJhlLbgIcEd42+zLJr7bDmtFBhS3cVFb+7&#10;vTPQfMaw+c7kq7svn+TlWe8/HqZbYy5G/e0NKKFezuFTe20NzK/g+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HKZ8YAAADbAAAADwAAAAAAAAAAAAAAAACYAgAAZHJz&#10;L2Rvd25yZXYueG1sUEsFBgAAAAAEAAQA9QAAAIsDAAAAAA==&#10;" filled="f" stroked="f" strokeweight=".5pt">
              <v:textbox inset="0,0,0,0">
                <w:txbxContent>
                  <w:p w:rsidR="002F36D9" w:rsidRPr="009A0D91" w:rsidRDefault="002F36D9" w:rsidP="002345B1">
                    <w:pPr>
                      <w:ind w:left="0"/>
                      <w:rPr>
                        <w:sz w:val="14"/>
                      </w:rPr>
                    </w:pPr>
                    <w:r>
                      <w:rPr>
                        <w:sz w:val="14"/>
                      </w:rPr>
                      <w:t>3 July 1970</w:t>
                    </w:r>
                  </w:p>
                </w:txbxContent>
              </v:textbox>
            </v:shape>
            <v:shape id="Text Box 9" o:spid="_x0000_s1036" type="#_x0000_t202" style="position:absolute;left:15258;top:9841;width:5161;height:11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E8YA&#10;AADbAAAADwAAAGRycy9kb3ducmV2LnhtbESPX0vDQBDE3wv9DscWfGsvFZE29lrEP9CHWrUq6Nua&#10;W5Ngbi/cbdP47b1CoY/DzPyGWax616iOQqw9G5hOMlDEhbc1lwbe3x7HM1BRkC02nsnAH0VYLYeD&#10;BebWH/iVup2UKkE45migEmlzrWNRkcM48S1x8n58cChJhlLbgIcEd42+zLJr7bDmtFBhS3cVFb+7&#10;vTPQfMaw+c7kq7svn+TlWe8/HqZbYy5G/e0NKKFezuFTe20NzK/g+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SE8YAAADbAAAADwAAAAAAAAAAAAAAAACYAgAAZHJz&#10;L2Rvd25yZXYueG1sUEsFBgAAAAAEAAQA9QAAAIsDAAAAAA==&#10;" filled="f" stroked="f" strokeweight=".5pt">
              <v:textbox inset="0,0,0,0">
                <w:txbxContent>
                  <w:p w:rsidR="002F36D9" w:rsidRPr="009A0D91" w:rsidRDefault="002F36D9" w:rsidP="002345B1">
                    <w:pPr>
                      <w:ind w:left="0"/>
                      <w:rPr>
                        <w:sz w:val="14"/>
                      </w:rPr>
                    </w:pPr>
                    <w:proofErr w:type="gramStart"/>
                    <w:r>
                      <w:rPr>
                        <w:sz w:val="14"/>
                      </w:rPr>
                      <w:t>address</w:t>
                    </w:r>
                    <w:proofErr w:type="gramEnd"/>
                  </w:p>
                </w:txbxContent>
              </v:textbox>
            </v:shape>
            <v:shape id="Text Box 10" o:spid="_x0000_s1037" type="#_x0000_t202" style="position:absolute;left:20419;top:9841;width:6844;height:41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3iMYA&#10;AADbAAAADwAAAGRycy9kb3ducmV2LnhtbESPX0vDQBDE3wv9DscWfGsvFZQ29lrEP9CHWrUq6Nua&#10;W5Ngbi/cbdP47b1CoY/DzPyGWax616iOQqw9G5hOMlDEhbc1lwbe3x7HM1BRkC02nsnAH0VYLYeD&#10;BebWH/iVup2UKkE45migEmlzrWNRkcM48S1x8n58cChJhlLbgIcEd42+zLJr7bDmtFBhS3cVFb+7&#10;vTPQfMaw+c7kq7svn+TlWe8/HqZbYy5G/e0NKKFezuFTe20NzK/g+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T3iMYAAADbAAAADwAAAAAAAAAAAAAAAACYAgAAZHJz&#10;L2Rvd25yZXYueG1sUEsFBgAAAAAEAAQA9QAAAIsDAAAAAA==&#10;" filled="f" stroked="f" strokeweight=".5pt">
              <v:textbox inset="0,0,0,0">
                <w:txbxContent>
                  <w:p w:rsidR="002F36D9" w:rsidRPr="009A0D91" w:rsidRDefault="002F36D9" w:rsidP="002345B1">
                    <w:pPr>
                      <w:pStyle w:val="NoSpacing"/>
                      <w:rPr>
                        <w:sz w:val="14"/>
                      </w:rPr>
                    </w:pPr>
                    <w:r w:rsidRPr="009A0D91">
                      <w:rPr>
                        <w:sz w:val="14"/>
                      </w:rPr>
                      <w:t>1 Street Road</w:t>
                    </w:r>
                  </w:p>
                  <w:p w:rsidR="002F36D9" w:rsidRDefault="002F36D9" w:rsidP="002345B1">
                    <w:pPr>
                      <w:pStyle w:val="NoSpacing"/>
                      <w:rPr>
                        <w:sz w:val="14"/>
                      </w:rPr>
                    </w:pPr>
                    <w:r>
                      <w:rPr>
                        <w:sz w:val="14"/>
                      </w:rPr>
                      <w:t>Townsville</w:t>
                    </w:r>
                  </w:p>
                  <w:p w:rsidR="002F36D9" w:rsidRPr="009A0D91" w:rsidRDefault="002F36D9" w:rsidP="002345B1">
                    <w:pPr>
                      <w:pStyle w:val="NoSpacing"/>
                      <w:rPr>
                        <w:sz w:val="14"/>
                      </w:rPr>
                    </w:pPr>
                    <w:r>
                      <w:rPr>
                        <w:sz w:val="14"/>
                      </w:rPr>
                      <w:t>AB12 3CD</w:t>
                    </w:r>
                  </w:p>
                </w:txbxContent>
              </v:textbox>
            </v:shape>
            <v:rect id="Rectangle 11" o:spid="_x0000_s1038" style="position:absolute;left:29788;top:1986;width:13014;height:191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FJKsMA&#10;AADbAAAADwAAAGRycy9kb3ducmV2LnhtbESPwWrDMBBE74X+g9hCLiWR40JI3MgmBAK5uNC0H7BY&#10;W8vEWimWHLt/XxUKPQ4z84bZV7PtxZ2G0DlWsF5lIIgbpztuFXx+nJZbECEia+wdk4JvClCVjw97&#10;LLSb+J3ul9iKBOFQoAIToy+kDI0hi2HlPHHyvtxgMSY5tFIPOCW47WWeZRtpseO0YNDT0VBzvYxW&#10;wTxub7d6vFpDL3X/nEf/Vnuv1OJpPryCiDTH//Bf+6wV7Db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FJKsMAAADbAAAADwAAAAAAAAAAAAAAAACYAgAAZHJzL2Rv&#10;d25yZXYueG1sUEsFBgAAAAAEAAQA9QAAAIgDAAAAAA==&#10;" filled="f" strokecolor="black [3213]"/>
            <v:shape id="Text Box 12" o:spid="_x0000_s1039" type="#_x0000_t202" style="position:absolute;left:30180;top:4006;width:5161;height:15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MZMYA&#10;AADbAAAADwAAAGRycy9kb3ducmV2LnhtbESPT0/CQBTE7yR8h80j8QZbPChUFmL8k3BAVNREb8/u&#10;s23svm12H6V+e5eEhONkZn6TWax616iOQqw9G5hOMlDEhbc1lwbe3x7HM1BRkC02nsnAH0VYLYeD&#10;BebWH/iVup2UKkE45migEmlzrWNRkcM48S1x8n58cChJhlLbgIcEd42+zLIr7bDmtFBhS3cVFb+7&#10;vTPQfMaw+c7kq7svn+TlWe8/HqZbYy5G/e0NKKFezuFTe20NzK/h+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rMZMYAAADbAAAADwAAAAAAAAAAAAAAAACYAgAAZHJz&#10;L2Rvd25yZXYueG1sUEsFBgAAAAAEAAQA9QAAAIsDAAAAAA==&#10;" filled="f" stroked="f" strokeweight=".5pt">
              <v:textbox inset="0,0,0,0">
                <w:txbxContent>
                  <w:p w:rsidR="002F36D9" w:rsidRPr="00565752" w:rsidRDefault="002F36D9" w:rsidP="002345B1">
                    <w:pPr>
                      <w:ind w:left="0"/>
                    </w:pPr>
                    <w:proofErr w:type="gramStart"/>
                    <w:r w:rsidRPr="00565752">
                      <w:t>name</w:t>
                    </w:r>
                    <w:proofErr w:type="gramEnd"/>
                  </w:p>
                </w:txbxContent>
              </v:textbox>
            </v:shape>
            <v:shape id="Text Box 13" o:spid="_x0000_s1040" type="#_x0000_t202" style="position:absolute;left:30180;top:7036;width:5161;height:15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VYFsIA&#10;AADbAAAADwAAAGRycy9kb3ducmV2LnhtbERPTU/CQBC9m/gfNmPiTbZwIFpZiFFJOCgISAK3oTu2&#10;jd3ZZnco5d+zBxOPL+97MutdozoKsfZsYDjIQBEX3tZcGvjezh8eQUVBtth4JgMXijCb3t5MMLf+&#10;zGvqNlKqFMIxRwOVSJtrHYuKHMaBb4kT9+ODQ0kwlNoGPKdw1+hRlo21w5pTQ4UtvVZU/G5OzkCz&#10;j+HjmMmheys/5WulT7v34dKY+7v+5RmUUC//4j/3whp4SmPTl/QD9P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gWwgAAANsAAAAPAAAAAAAAAAAAAAAAAJgCAABkcnMvZG93&#10;bnJldi54bWxQSwUGAAAAAAQABAD1AAAAhwMAAAAA&#10;" filled="f" stroked="f" strokeweight=".5pt">
              <v:textbox inset="0,0,0,0">
                <w:txbxContent>
                  <w:p w:rsidR="002F36D9" w:rsidRPr="00565752" w:rsidRDefault="002F36D9" w:rsidP="002345B1">
                    <w:pPr>
                      <w:ind w:left="0"/>
                    </w:pPr>
                    <w:proofErr w:type="gramStart"/>
                    <w:r w:rsidRPr="00565752">
                      <w:t>telephone</w:t>
                    </w:r>
                    <w:proofErr w:type="gramEnd"/>
                  </w:p>
                </w:txbxContent>
              </v:textbox>
            </v:shape>
            <v:shape id="Text Box 14" o:spid="_x0000_s1041" type="#_x0000_t202" style="position:absolute;left:30180;top:10242;width:5161;height:15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9jcYA&#10;AADbAAAADwAAAGRycy9kb3ducmV2LnhtbESPT2vCQBTE7wW/w/KE3urGHkpNXUVsCz30n9pCvT2z&#10;zySYfRt2nzH99q5Q6HGYmd8w03nvGtVRiLVnA+NRBoq48Lbm0sDX5vnmHlQUZIuNZzLwSxHms8HV&#10;FHPrT7yibi2lShCOORqoRNpc61hU5DCOfEucvL0PDiXJUGob8JTgrtG3WXanHdacFipsaVlRcVgf&#10;nYHmJ4bXXSbb7rF8k88Pffx+Gr8bcz3sFw+ghHr5D/+1X6yByQQuX9IP0L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n9jcYAAADbAAAADwAAAAAAAAAAAAAAAACYAgAAZHJz&#10;L2Rvd25yZXYueG1sUEsFBgAAAAAEAAQA9QAAAIsDAAAAAA==&#10;" filled="f" stroked="f" strokeweight=".5pt">
              <v:textbox inset="0,0,0,0">
                <w:txbxContent>
                  <w:p w:rsidR="002F36D9" w:rsidRPr="00565752" w:rsidRDefault="002F36D9" w:rsidP="002345B1">
                    <w:pPr>
                      <w:ind w:left="0"/>
                    </w:pPr>
                    <w:proofErr w:type="gramStart"/>
                    <w:r w:rsidRPr="00565752">
                      <w:t>birthday</w:t>
                    </w:r>
                    <w:proofErr w:type="gramEnd"/>
                  </w:p>
                </w:txbxContent>
              </v:textbox>
            </v:shape>
            <v:shape id="Text Box 15" o:spid="_x0000_s1042" type="#_x0000_t202" style="position:absolute;left:30180;top:2435;width:7125;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NK8YA&#10;AADcAAAADwAAAGRycy9kb3ducmV2LnhtbESPS08DMQyE70j8h8hI3GhSDggtTSvEQ+LAqwWk9mY2&#10;ZnfFxlkl7nb59/iAxM3WjGc+L1ZT7M1IuXSJPcxnDgxxnULHjYf3t/uzSzBFkAP2icnDDxVYLY+P&#10;FliFdOA1jRtpjIZwqdBDKzJU1pa6pYhllgZi1b5Sjii65saGjAcNj709d+7CRuxYG1oc6Kal+nuz&#10;jx76bcmPn052423zJK8vdv9xN3/2/vRkur4CIzTJv/nv+iEovlN8fUYns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HNK8YAAADcAAAADwAAAAAAAAAAAAAAAACYAgAAZHJz&#10;L2Rvd25yZXYueG1sUEsFBgAAAAAEAAQA9QAAAIsDAAAAAA==&#10;" filled="f" stroked="f" strokeweight=".5pt">
              <v:textbox inset="0,0,0,0">
                <w:txbxContent>
                  <w:p w:rsidR="002F36D9" w:rsidRPr="009A0D91" w:rsidRDefault="002F36D9" w:rsidP="002345B1">
                    <w:pPr>
                      <w:ind w:left="0"/>
                      <w:rPr>
                        <w:b/>
                        <w:sz w:val="10"/>
                      </w:rPr>
                    </w:pPr>
                    <w:r w:rsidRPr="009A0D91">
                      <w:rPr>
                        <w:b/>
                        <w:sz w:val="10"/>
                      </w:rPr>
                      <w:t>CONTACT</w:t>
                    </w:r>
                  </w:p>
                </w:txbxContent>
              </v:textbox>
            </v:shape>
            <v:shape id="Text Box 16" o:spid="_x0000_s1043" type="#_x0000_t202" style="position:absolute;left:30180;top:5594;width:7125;height:15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1osMMA&#10;AADcAAAADwAAAGRycy9kb3ducmV2LnhtbERPTUsDMRC9C/6HMEJvNlkPUtamRbQFD7bVqqC3cTPu&#10;Lm4mSzLdbv+9EQRv83ifM1+OvlMDxdQGtlBMDSjiKriWawuvL+vLGagkyA67wGThRAmWi/OzOZYu&#10;HPmZhr3UKodwKtFCI9KXWqeqIY9pGnrizH2F6FEyjLV2EY853Hf6yphr7bHl3NBgT3cNVd/7g7fQ&#10;vaf4+GnkY7ivN/K004e3VbG1dnIx3t6AEhrlX/znfnB5ving95l8gV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1osMMAAADcAAAADwAAAAAAAAAAAAAAAACYAgAAZHJzL2Rv&#10;d25yZXYueG1sUEsFBgAAAAAEAAQA9QAAAIgDAAAAAA==&#10;" filled="f" stroked="f" strokeweight=".5pt">
              <v:textbox inset="0,0,0,0">
                <w:txbxContent>
                  <w:p w:rsidR="002F36D9" w:rsidRPr="00565752" w:rsidRDefault="002F36D9" w:rsidP="002345B1">
                    <w:pPr>
                      <w:ind w:left="0"/>
                      <w:rPr>
                        <w:sz w:val="12"/>
                      </w:rPr>
                    </w:pPr>
                    <w:r w:rsidRPr="00565752">
                      <w:rPr>
                        <w:sz w:val="12"/>
                      </w:rPr>
                      <w:t>John Smith</w:t>
                    </w:r>
                  </w:p>
                </w:txbxContent>
              </v:textbox>
            </v:shape>
            <v:shape id="Text Box 17" o:spid="_x0000_s1044" type="#_x0000_t202" style="position:absolute;left:30180;top:8623;width:9705;height:15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x8QA&#10;AADcAAAADwAAAGRycy9kb3ducmV2LnhtbERPS0sDMRC+C/0PYQrebNIeiqxNi2gFD/XRqqC3cTPu&#10;Lt1MlmS6Xf99UxC8zcf3nMVq8K3qKaYmsIXpxIAiLoNruLLw/vZwdQ0qCbLDNjBZ+KUEq+XoYoGF&#10;C0feUr+TSuUQTgVaqEW6QutU1uQxTUJHnLmfED1KhrHSLuIxh/tWz4yZa48N54YaO7qrqdzvDt5C&#10;+5ni5tvIV39fPcnriz58rKfP1l6Oh9sbUEKD/Iv/3I8uzzczOD+TL9DL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sfEAAAA3AAAAA8AAAAAAAAAAAAAAAAAmAIAAGRycy9k&#10;b3ducmV2LnhtbFBLBQYAAAAABAAEAPUAAACJAwAAAAA=&#10;" filled="f" stroked="f" strokeweight=".5pt">
              <v:textbox inset="0,0,0,0">
                <w:txbxContent>
                  <w:p w:rsidR="002F36D9" w:rsidRPr="00565752" w:rsidRDefault="002F36D9" w:rsidP="002345B1">
                    <w:pPr>
                      <w:ind w:left="0"/>
                      <w:rPr>
                        <w:sz w:val="12"/>
                      </w:rPr>
                    </w:pPr>
                    <w:r w:rsidRPr="00565752">
                      <w:rPr>
                        <w:sz w:val="12"/>
                      </w:rPr>
                      <w:t>07123 456789</w:t>
                    </w:r>
                  </w:p>
                </w:txbxContent>
              </v:textbox>
            </v:shape>
            <v:shape id="Text Box 18" o:spid="_x0000_s1045" type="#_x0000_t202" style="position:absolute;left:30180;top:11830;width:6844;height:15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TXMQA&#10;AADcAAAADwAAAGRycy9kb3ducmV2LnhtbERPS0sDMRC+C/0PYQrebFIFkbVpKa2FHnzUqqC3cTPu&#10;Lt1MlmS6Xf+9EQRv8/E9Z7YYfKt6iqkJbGE6MaCIy+Aariy8vmwubkAlQXbYBiYL35RgMR+dzbBw&#10;4cTP1O+lUjmEU4EWapGu0DqVNXlMk9ARZ+4rRI+SYay0i3jK4b7Vl8Zca48N54YaO1rVVB72R2+h&#10;fU/x/tPIR7+uHmT3pI9vd9NHa8/Hw/IWlNAg/+I/99bl+eYKfp/JF+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zU1zEAAAA3AAAAA8AAAAAAAAAAAAAAAAAmAIAAGRycy9k&#10;b3ducmV2LnhtbFBLBQYAAAAABAAEAPUAAACJAwAAAAA=&#10;" filled="f" stroked="f" strokeweight=".5pt">
              <v:textbox inset="0,0,0,0">
                <w:txbxContent>
                  <w:p w:rsidR="002F36D9" w:rsidRPr="00565752" w:rsidRDefault="002F36D9" w:rsidP="002345B1">
                    <w:pPr>
                      <w:ind w:left="0"/>
                      <w:rPr>
                        <w:sz w:val="12"/>
                      </w:rPr>
                    </w:pPr>
                    <w:r w:rsidRPr="00565752">
                      <w:rPr>
                        <w:sz w:val="12"/>
                      </w:rPr>
                      <w:t>3 July 1970</w:t>
                    </w:r>
                  </w:p>
                </w:txbxContent>
              </v:textbox>
            </v:shape>
            <v:shape id="Text Box 19" o:spid="_x0000_s1046" type="#_x0000_t202" style="position:absolute;left:30180;top:13232;width:5161;height:15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pccA&#10;AADcAAAADwAAAGRycy9kb3ducmV2LnhtbESPX0vDQBDE3wt+h2OFvrWXFiwSey3iH/ChrTW2oG9r&#10;bk2Cub1wt03jt/cEwcdhZn7DLNeDa1VPITaeDcymGSji0tuGKwOH18fJNagoyBZbz2TgmyKsVxej&#10;JebWn/mF+kIqlSAcczRQi3S51rGsyWGc+o44eZ8+OJQkQ6VtwHOCu1bPs2yhHTacFmrs6K6m8qs4&#10;OQPtWwybj0ze+/tqK/tnfTo+zHbGjC+H2xtQQoP8h//aT9bA/GoB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SvqXHAAAA3AAAAA8AAAAAAAAAAAAAAAAAmAIAAGRy&#10;cy9kb3ducmV2LnhtbFBLBQYAAAAABAAEAPUAAACMAwAAAAA=&#10;" filled="f" stroked="f" strokeweight=".5pt">
              <v:textbox inset="0,0,0,0">
                <w:txbxContent>
                  <w:p w:rsidR="002F36D9" w:rsidRPr="00565752" w:rsidRDefault="002F36D9" w:rsidP="002345B1">
                    <w:pPr>
                      <w:ind w:left="0"/>
                    </w:pPr>
                    <w:proofErr w:type="gramStart"/>
                    <w:r w:rsidRPr="00565752">
                      <w:t>address</w:t>
                    </w:r>
                    <w:proofErr w:type="gramEnd"/>
                  </w:p>
                </w:txbxContent>
              </v:textbox>
            </v:shape>
            <v:shape id="Text Box 20" o:spid="_x0000_s1047" type="#_x0000_t202" style="position:absolute;left:30180;top:14747;width:6844;height:5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bPscA&#10;AADcAAAADwAAAGRycy9kb3ducmV2LnhtbESPQUvDQBSE74X+h+UJvbWbFqoldlukKnhQW9sKentm&#10;n0kw+zbsvqbx37uC4HGYmW+Y5bp3jeooxNqzgekkA0VceFtzaeB4uB8vQEVBtth4JgPfFGG9Gg6W&#10;mFt/5hfq9lKqBOGYo4FKpM21jkVFDuPEt8TJ+/TBoSQZSm0DnhPcNXqWZZfaYc1pocKWNhUVX/uT&#10;M9C8xfD4kcl7d1s+yW6rT69302djRhf9zTUooV7+w3/tB2tgNr+C3zPpCO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eGz7HAAAA3AAAAA8AAAAAAAAAAAAAAAAAmAIAAGRy&#10;cy9kb3ducmV2LnhtbFBLBQYAAAAABAAEAPUAAACMAwAAAAA=&#10;" filled="f" stroked="f" strokeweight=".5pt">
              <v:textbox inset="0,0,0,0">
                <w:txbxContent>
                  <w:p w:rsidR="002F36D9" w:rsidRPr="00565752" w:rsidRDefault="002F36D9" w:rsidP="002345B1">
                    <w:pPr>
                      <w:pStyle w:val="NoSpacing"/>
                      <w:rPr>
                        <w:sz w:val="12"/>
                        <w:szCs w:val="18"/>
                      </w:rPr>
                    </w:pPr>
                    <w:r w:rsidRPr="00565752">
                      <w:rPr>
                        <w:sz w:val="12"/>
                        <w:szCs w:val="18"/>
                      </w:rPr>
                      <w:t>1 Street Road</w:t>
                    </w:r>
                  </w:p>
                  <w:p w:rsidR="002F36D9" w:rsidRPr="00565752" w:rsidRDefault="002F36D9" w:rsidP="002345B1">
                    <w:pPr>
                      <w:pStyle w:val="NoSpacing"/>
                      <w:rPr>
                        <w:sz w:val="12"/>
                        <w:szCs w:val="18"/>
                      </w:rPr>
                    </w:pPr>
                    <w:r w:rsidRPr="00565752">
                      <w:rPr>
                        <w:sz w:val="12"/>
                        <w:szCs w:val="18"/>
                      </w:rPr>
                      <w:t>Townsville</w:t>
                    </w:r>
                  </w:p>
                  <w:p w:rsidR="002F36D9" w:rsidRPr="00565752" w:rsidRDefault="002F36D9" w:rsidP="002345B1">
                    <w:pPr>
                      <w:pStyle w:val="NoSpacing"/>
                      <w:rPr>
                        <w:sz w:val="12"/>
                        <w:szCs w:val="18"/>
                      </w:rPr>
                    </w:pPr>
                    <w:r w:rsidRPr="00565752">
                      <w:rPr>
                        <w:sz w:val="12"/>
                        <w:szCs w:val="18"/>
                      </w:rPr>
                      <w:t>AB12 3CD</w:t>
                    </w:r>
                  </w:p>
                </w:txbxContent>
              </v:textbox>
            </v:shape>
            <v:rect id="Rectangle 21" o:spid="_x0000_s1048" style="position:absolute;top:1986;width:13014;height:191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jtXsEA&#10;AADcAAAADwAAAGRycy9kb3ducmV2LnhtbERP3WrCMBS+H+wdwhl4M2xqx6R0RhFB8KaDuT3AoTlr&#10;islJbFLt3n65GOzy4/vf7GZnxY3GOHhWsCpKEMSd1wP3Cr4+j8saREzIGq1nUvBDEXbbx4cNNtrf&#10;+YNu59SLHMKxQQUmpdBIGTtDDmPhA3Hmvv3oMGU49lKPeM/hzsqqLNfS4cC5wWCgg6Hucp6cgnmq&#10;r9d2ujhDL619rlJ4b0NQavE0799AJJrTv/jPfdIKqte8Np/JR0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I7V7BAAAA3AAAAA8AAAAAAAAAAAAAAAAAmAIAAGRycy9kb3du&#10;cmV2LnhtbFBLBQYAAAAABAAEAPUAAACGAwAAAAA=&#10;" filled="f" strokecolor="black [3213]"/>
            <v:shape id="Text Box 22" o:spid="_x0000_s1049" type="#_x0000_t202" style="position:absolute;left:392;top:4006;width:5161;height:11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0q18cA&#10;AADcAAAADwAAAGRycy9kb3ducmV2LnhtbESPQUvDQBSE74X+h+UJvbWbFio2dlukKnhQW9sKentm&#10;n0kw+zbsvqbx37uC4HGYmW+Y5bp3jeooxNqzgekkA0VceFtzaeB4uB9fgYqCbLHxTAa+KcJ6NRws&#10;Mbf+zC/U7aVUCcIxRwOVSJtrHYuKHMaJb4mT9+mDQ0kylNoGPCe4a/Qsyy61w5rTQoUtbSoqvvYn&#10;Z6B5i+HxI5P37rZ8kt1Wn17vps/GjC76m2tQQr38h//aD9bAbL6A3zPpCO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NKtfHAAAA3AAAAA8AAAAAAAAAAAAAAAAAmAIAAGRy&#10;cy9kb3ducmV2LnhtbFBLBQYAAAAABAAEAPUAAACMAwAAAAA=&#10;" filled="f" stroked="f" strokeweight=".5pt">
              <v:textbox inset="0,0,0,0">
                <w:txbxContent>
                  <w:p w:rsidR="002F36D9" w:rsidRPr="009A0D91" w:rsidRDefault="002F36D9" w:rsidP="002345B1">
                    <w:pPr>
                      <w:ind w:left="0"/>
                      <w:rPr>
                        <w:sz w:val="14"/>
                      </w:rPr>
                    </w:pPr>
                    <w:proofErr w:type="gramStart"/>
                    <w:r>
                      <w:rPr>
                        <w:sz w:val="14"/>
                      </w:rPr>
                      <w:t>n</w:t>
                    </w:r>
                    <w:r w:rsidRPr="009A0D91">
                      <w:rPr>
                        <w:sz w:val="14"/>
                      </w:rPr>
                      <w:t>ame</w:t>
                    </w:r>
                    <w:proofErr w:type="gramEnd"/>
                  </w:p>
                </w:txbxContent>
              </v:textbox>
            </v:shape>
            <v:shape id="Text Box 23" o:spid="_x0000_s1050" type="#_x0000_t202" style="position:absolute;left:392;top:5970;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J98MA&#10;AADcAAAADwAAAGRycy9kb3ducmV2LnhtbERPS0/CQBC+m/AfNmPCTbZwIKawEIOacADloYnexu7Q&#10;NnRnm92h1H/PHkw8fvne82XvGtVRiLVnA+NRBoq48Lbm0sDH8fXhEVQUZIuNZzLwSxGWi8HdHHPr&#10;r7yn7iClSiEcczRQibS51rGoyGEc+ZY4cScfHEqCodQ24DWFu0ZPsmyqHdacGipsaVVRcT5cnIHm&#10;K4bNTybf3XO5ld27vny+jN+MGd73TzNQQr38i//ca2tgMk3z05l0BP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tJ98MAAADcAAAADwAAAAAAAAAAAAAAAACYAgAAZHJzL2Rv&#10;d25yZXYueG1sUEsFBgAAAAAEAAQA9QAAAIgDAAAAAA==&#10;" filled="f" stroked="f" strokeweight=".5pt">
              <v:textbox inset="0,0,0,0">
                <w:txbxContent>
                  <w:p w:rsidR="002F36D9" w:rsidRPr="009A0D91" w:rsidRDefault="002F36D9" w:rsidP="002345B1">
                    <w:pPr>
                      <w:ind w:left="0"/>
                      <w:rPr>
                        <w:sz w:val="14"/>
                      </w:rPr>
                    </w:pPr>
                    <w:proofErr w:type="gramStart"/>
                    <w:r>
                      <w:rPr>
                        <w:sz w:val="14"/>
                      </w:rPr>
                      <w:t>telephone</w:t>
                    </w:r>
                    <w:proofErr w:type="gramEnd"/>
                  </w:p>
                </w:txbxContent>
              </v:textbox>
            </v:shape>
            <v:shape id="Text Box 24" o:spid="_x0000_s1051" type="#_x0000_t202" style="position:absolute;left:392;top:7878;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sbMcA&#10;AADcAAAADwAAAGRycy9kb3ducmV2LnhtbESPS2vDMBCE74X+B7GF3BrZOYTiRgmhD8gh6SNNILlt&#10;rK1taq2MtHHcf18VCj0OM/MNM1sMrlU9hdh4NpCPM1DEpbcNVwZ2H8+3d6CiIFtsPZOBb4qwmF9f&#10;zbCw/sLv1G+lUgnCsUADtUhXaB3LmhzGse+Ik/fpg0NJMlTaBrwkuGv1JMum2mHDaaHGjh5qKr+2&#10;Z2egPcSwPmVy7B+rjby96vP+KX8xZnQzLO9BCQ3yH/5rr6yByTSH3zPpCO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X7GzHAAAA3AAAAA8AAAAAAAAAAAAAAAAAmAIAAGRy&#10;cy9kb3ducmV2LnhtbFBLBQYAAAAABAAEAPUAAACMAwAAAAA=&#10;" filled="f" stroked="f" strokeweight=".5pt">
              <v:textbox inset="0,0,0,0">
                <w:txbxContent>
                  <w:p w:rsidR="002F36D9" w:rsidRPr="009A0D91" w:rsidRDefault="002F36D9" w:rsidP="002345B1">
                    <w:pPr>
                      <w:ind w:left="0"/>
                      <w:rPr>
                        <w:sz w:val="14"/>
                      </w:rPr>
                    </w:pPr>
                    <w:proofErr w:type="gramStart"/>
                    <w:r>
                      <w:rPr>
                        <w:sz w:val="14"/>
                      </w:rPr>
                      <w:t>birthday</w:t>
                    </w:r>
                    <w:proofErr w:type="gramEnd"/>
                  </w:p>
                </w:txbxContent>
              </v:textbox>
            </v:shape>
            <v:shape id="Text Box 25" o:spid="_x0000_s1052" type="#_x0000_t202" style="position:absolute;left:392;top:2435;width:7125;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VyG8cA&#10;AADcAAAADwAAAGRycy9kb3ducmV2LnhtbESPS2vDMBCE74X+B7GF3Bo5PoTiRgmhD8gh6SNNILlt&#10;rK1taq2MtHHcf18VCj0OM/MNM1sMrlU9hdh4NjAZZ6CIS28brgzsPp5v70BFQbbYeiYD3xRhMb++&#10;mmFh/YXfqd9KpRKEY4EGapGu0DqWNTmMY98RJ+/TB4eSZKi0DXhJcNfqPMum2mHDaaHGjh5qKr+2&#10;Z2egPcSwPmVy7B+rjby96vP+afJizOhmWN6DEhrkP/zXXlkD+TSH3zPpCO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FchvHAAAA3AAAAA8AAAAAAAAAAAAAAAAAmAIAAGRy&#10;cy9kb3ducmV2LnhtbFBLBQYAAAAABAAEAPUAAACMAwAAAAA=&#10;" filled="f" stroked="f" strokeweight=".5pt">
              <v:textbox inset="0,0,0,0">
                <w:txbxContent>
                  <w:p w:rsidR="002F36D9" w:rsidRPr="009A0D91" w:rsidRDefault="002F36D9" w:rsidP="002345B1">
                    <w:pPr>
                      <w:ind w:left="0"/>
                      <w:rPr>
                        <w:b/>
                        <w:sz w:val="10"/>
                      </w:rPr>
                    </w:pPr>
                    <w:r w:rsidRPr="009A0D91">
                      <w:rPr>
                        <w:b/>
                        <w:sz w:val="10"/>
                      </w:rPr>
                      <w:t>CONTACT</w:t>
                    </w:r>
                  </w:p>
                </w:txbxContent>
              </v:textbox>
            </v:shape>
            <v:shape id="Text Box 26" o:spid="_x0000_s1053" type="#_x0000_t202" style="position:absolute;left:3029;top:4006;width:5161;height:11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XgMcA&#10;AADcAAAADwAAAGRycy9kb3ducmV2LnhtbESPX0vDQBDE3wt+h2OFvrWXVigSey3iH/ChrTW2oG9r&#10;bk2Cub1wt03jt/cEwcdhZn7DLNeDa1VPITaeDcymGSji0tuGKwOH18fJNagoyBZbz2TgmyKsVxej&#10;JebWn/mF+kIqlSAcczRQi3S51rGsyWGc+o44eZ8+OJQkQ6VtwHOCu1bPs2yhHTacFmrs6K6m8qs4&#10;OQPtWwybj0ze+/tqK/tnfTo+zHbGjC+H2xtQQoP8h//aT9bAfHEF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J14DHAAAA3AAAAA8AAAAAAAAAAAAAAAAAmAIAAGRy&#10;cy9kb3ducmV2LnhtbFBLBQYAAAAABAAEAPUAAACMAwAAAAA=&#10;" filled="f" stroked="f" strokeweight=".5pt">
              <v:textbox inset="0,0,0,0">
                <w:txbxContent>
                  <w:p w:rsidR="002F36D9" w:rsidRPr="009A0D91" w:rsidRDefault="002F36D9" w:rsidP="002345B1">
                    <w:pPr>
                      <w:ind w:left="0"/>
                      <w:rPr>
                        <w:sz w:val="14"/>
                      </w:rPr>
                    </w:pPr>
                    <w:r>
                      <w:rPr>
                        <w:sz w:val="14"/>
                      </w:rPr>
                      <w:t>John Smith</w:t>
                    </w:r>
                  </w:p>
                </w:txbxContent>
              </v:textbox>
            </v:shape>
            <v:shape id="Text Box 27" o:spid="_x0000_s1054" type="#_x0000_t202" style="position:absolute;left:4656;top:5970;width:6844;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BP9McA&#10;AADcAAAADwAAAGRycy9kb3ducmV2LnhtbESPX0vDQBDE3wt+h2OFvrWXFikSey3iH/ChrTW2oG9r&#10;bk2Cub1wt03jt/cEwcdhZn7DLNeDa1VPITaeDcymGSji0tuGKwOH18fJNagoyBZbz2TgmyKsVxej&#10;JebWn/mF+kIqlSAcczRQi3S51rGsyWGc+o44eZ8+OJQkQ6VtwHOCu1bPs2yhHTacFmrs6K6m8qs4&#10;OQPtWwybj0ze+/tqK/tnfTo+zHbGjC+H2xtQQoP8h//aT9bAfHEF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gT/THAAAA3AAAAA8AAAAAAAAAAAAAAAAAmAIAAGRy&#10;cy9kb3ducmV2LnhtbFBLBQYAAAAABAAEAPUAAACMAwAAAAA=&#10;" filled="f" stroked="f" strokeweight=".5pt">
              <v:textbox inset="0,0,0,0">
                <w:txbxContent>
                  <w:p w:rsidR="002F36D9" w:rsidRPr="009A0D91" w:rsidRDefault="002F36D9" w:rsidP="002345B1">
                    <w:pPr>
                      <w:ind w:left="0"/>
                      <w:rPr>
                        <w:sz w:val="14"/>
                      </w:rPr>
                    </w:pPr>
                    <w:r>
                      <w:rPr>
                        <w:sz w:val="14"/>
                      </w:rPr>
                      <w:t>07123 456789</w:t>
                    </w:r>
                  </w:p>
                </w:txbxContent>
              </v:textbox>
            </v:shape>
            <v:shape id="Text Box 28" o:spid="_x0000_s1055" type="#_x0000_t202" style="position:absolute;left:4319;top:7878;width:6844;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qb8cA&#10;AADcAAAADwAAAGRycy9kb3ducmV2LnhtbESPX0vDQBDE3wt+h2OFvrWXFiwSey3iH/ChrTW2oG9r&#10;bk2Cub1wt03jt/cEwcdhZn7DLNeDa1VPITaeDcymGSji0tuGKwOH18fJNagoyBZbz2TgmyKsVxej&#10;JebWn/mF+kIqlSAcczRQi3S51rGsyWGc+o44eZ8+OJQkQ6VtwHOCu1bPs2yhHTacFmrs6K6m8qs4&#10;OQPtWwybj0ze+/tqK/tnfTo+zHbGjC+H2xtQQoP8h//aT9bAfHEF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s6m/HAAAA3AAAAA8AAAAAAAAAAAAAAAAAmAIAAGRy&#10;cy9kb3ducmV2LnhtbFBLBQYAAAAABAAEAPUAAACMAwAAAAA=&#10;" filled="f" stroked="f" strokeweight=".5pt">
              <v:textbox inset="0,0,0,0">
                <w:txbxContent>
                  <w:p w:rsidR="002F36D9" w:rsidRPr="009A0D91" w:rsidRDefault="002F36D9" w:rsidP="002345B1">
                    <w:pPr>
                      <w:ind w:left="0"/>
                      <w:rPr>
                        <w:sz w:val="14"/>
                      </w:rPr>
                    </w:pPr>
                    <w:r>
                      <w:rPr>
                        <w:sz w:val="14"/>
                      </w:rPr>
                      <w:t>3 July 1970</w:t>
                    </w:r>
                  </w:p>
                </w:txbxContent>
              </v:textbox>
            </v:shape>
            <v:shape id="Text Box 29" o:spid="_x0000_s1056" type="#_x0000_t202" style="position:absolute;left:392;top:9841;width:5161;height:11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1F8cMA&#10;AADcAAAADwAAAGRycy9kb3ducmV2LnhtbERPS0/CQBC+m/AfNmPCTbZwIKawEIOacADloYnexu7Q&#10;NnRnm92h1H/PHkw8fvne82XvGtVRiLVnA+NRBoq48Lbm0sDH8fXhEVQUZIuNZzLwSxGWi8HdHHPr&#10;r7yn7iClSiEcczRQibS51rGoyGEc+ZY4cScfHEqCodQ24DWFu0ZPsmyqHdacGipsaVVRcT5cnIHm&#10;K4bNTybf3XO5ld27vny+jN+MGd73TzNQQr38i//ca2tgMk1r05l0BP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1F8cMAAADcAAAADwAAAAAAAAAAAAAAAACYAgAAZHJzL2Rv&#10;d25yZXYueG1sUEsFBgAAAAAEAAQA9QAAAIgDAAAAAA==&#10;" filled="f" stroked="f" strokeweight=".5pt">
              <v:textbox inset="0,0,0,0">
                <w:txbxContent>
                  <w:p w:rsidR="002F36D9" w:rsidRPr="009A0D91" w:rsidRDefault="002F36D9" w:rsidP="002345B1">
                    <w:pPr>
                      <w:ind w:left="0"/>
                      <w:rPr>
                        <w:sz w:val="14"/>
                      </w:rPr>
                    </w:pPr>
                    <w:proofErr w:type="gramStart"/>
                    <w:r>
                      <w:rPr>
                        <w:sz w:val="14"/>
                      </w:rPr>
                      <w:t>address</w:t>
                    </w:r>
                    <w:proofErr w:type="gramEnd"/>
                  </w:p>
                </w:txbxContent>
              </v:textbox>
            </v:shape>
            <v:shape id="Text Box 30" o:spid="_x0000_s1057" type="#_x0000_t202" style="position:absolute;left:3702;top:9841;width:6844;height:41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56scYA&#10;AADcAAAADwAAAGRycy9kb3ducmV2LnhtbESPS2vDMBCE74X+B7GF3BrZOaTBiRJCH9BDn2kC6W1r&#10;bWxTa2WkjeP++6oQ6HGYmW+YxWpwreopxMazgXycgSIuvW24MrD9eLiegYqCbLH1TAZ+KMJqeXmx&#10;wML6E79Tv5FKJQjHAg3UIl2hdSxrchjHviNO3sEHh5JkqLQNeEpw1+pJlk21w4bTQo0d3dZUfm+O&#10;zkC7j+HpK5PP/q56lrdXfdzd5y/GjK6G9RyU0CD/4XP70RqY3OT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56scYAAADcAAAADwAAAAAAAAAAAAAAAACYAgAAZHJz&#10;L2Rvd25yZXYueG1sUEsFBgAAAAAEAAQA9QAAAIsDAAAAAA==&#10;" filled="f" stroked="f" strokeweight=".5pt">
              <v:textbox inset="0,0,0,0">
                <w:txbxContent>
                  <w:p w:rsidR="002F36D9" w:rsidRPr="009A0D91" w:rsidRDefault="002F36D9" w:rsidP="002345B1">
                    <w:pPr>
                      <w:pStyle w:val="NoSpacing"/>
                      <w:rPr>
                        <w:sz w:val="14"/>
                      </w:rPr>
                    </w:pPr>
                    <w:r w:rsidRPr="009A0D91">
                      <w:rPr>
                        <w:sz w:val="14"/>
                      </w:rPr>
                      <w:t>1 Street Road</w:t>
                    </w:r>
                  </w:p>
                  <w:p w:rsidR="002F36D9" w:rsidRDefault="002F36D9" w:rsidP="002345B1">
                    <w:pPr>
                      <w:pStyle w:val="NoSpacing"/>
                      <w:rPr>
                        <w:sz w:val="14"/>
                      </w:rPr>
                    </w:pPr>
                    <w:r>
                      <w:rPr>
                        <w:sz w:val="14"/>
                      </w:rPr>
                      <w:t>Townsville</w:t>
                    </w:r>
                  </w:p>
                  <w:p w:rsidR="002F36D9" w:rsidRPr="009A0D91" w:rsidRDefault="002F36D9" w:rsidP="002345B1">
                    <w:pPr>
                      <w:pStyle w:val="NoSpacing"/>
                      <w:rPr>
                        <w:sz w:val="14"/>
                      </w:rPr>
                    </w:pPr>
                    <w:r>
                      <w:rPr>
                        <w:sz w:val="14"/>
                      </w:rPr>
                      <w:t>AB12 3CD</w:t>
                    </w:r>
                  </w:p>
                </w:txbxContent>
              </v:textbox>
            </v:shape>
            <v:shape id="Text Box 31" o:spid="_x0000_s1058" type="#_x0000_t202" style="position:absolute;left:165;top:362;width:12306;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kxsYA&#10;AADcAAAADwAAAGRycy9kb3ducmV2LnhtbESPS2vDMBCE74X+B7GF3Bo5PqTBiRJCH9BDn2kC6W1r&#10;bWxTa2WkjeP++6oQ6HGYmW+YxWpwreopxMazgck4A0VcettwZWD78XA9AxUF2WLrmQz8UITV8vJi&#10;gYX1J36nfiOVShCOBRqoRbpC61jW5DCOfUecvIMPDiXJUGkb8JTgrtV5lk21w4bTQo0d3dZUfm+O&#10;zkC7j+HpK5PP/q56lrdXfdzdT16MGV0N6zkooUH+w+f2ozWQ3+T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zkxsYAAADcAAAADwAAAAAAAAAAAAAAAACYAgAAZHJz&#10;L2Rvd25yZXYueG1sUEsFBgAAAAAEAAQA9QAAAIsDAAAAAA==&#10;" filled="f" stroked="f" strokeweight=".5pt">
              <v:textbox inset="0,0,0,0">
                <w:txbxContent>
                  <w:p w:rsidR="002F36D9" w:rsidRPr="00317149" w:rsidRDefault="002F36D9" w:rsidP="002345B1">
                    <w:pPr>
                      <w:ind w:left="0"/>
                      <w:rPr>
                        <w:rFonts w:eastAsiaTheme="minorEastAsia"/>
                        <w:color w:val="FF0000"/>
                        <w:sz w:val="16"/>
                        <w:lang w:eastAsia="zh-CN"/>
                      </w:rPr>
                    </w:pPr>
                    <w:r w:rsidRPr="007F70A3">
                      <w:rPr>
                        <w:rFonts w:ascii="微软雅黑" w:eastAsia="微软雅黑" w:hAnsi="微软雅黑" w:hint="eastAsia"/>
                        <w:color w:val="FF0000"/>
                        <w:sz w:val="16"/>
                        <w:lang w:eastAsia="zh-CN"/>
                      </w:rPr>
                      <w:t>不正确</w:t>
                    </w:r>
                  </w:p>
                </w:txbxContent>
              </v:textbox>
            </v:shape>
            <v:shape id="Text Box 32" o:spid="_x0000_s1059" type="#_x0000_t202" style="position:absolute;left:14922;top:362;width:12960;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BXccA&#10;AADcAAAADwAAAGRycy9kb3ducmV2LnhtbESPQUvDQBSE74X+h+UJvbWbtqAldlukKnhQW9sKentm&#10;n0kw+zbsvqbx37uC4HGYmW+Y5bp3jeooxNqzgekkA0VceFtzaeB4uB8vQEVBtth4JgPfFGG9Gg6W&#10;mFt/5hfq9lKqBOGYo4FKpM21jkVFDuPEt8TJ+/TBoSQZSm0DnhPcNXqWZZfaYc1pocKWNhUVX/uT&#10;M9C8xfD4kcl7d1s+yW6rT69302djRhf9zTUooV7+w3/tB2tgdjWH3zPpCO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QQV3HAAAA3AAAAA8AAAAAAAAAAAAAAAAAmAIAAGRy&#10;cy9kb3ducmV2LnhtbFBLBQYAAAAABAAEAPUAAACMAwAAAAA=&#10;" filled="f" stroked="f" strokeweight=".5pt">
              <v:textbox inset="0,0,0,0">
                <w:txbxContent>
                  <w:p w:rsidR="002F36D9" w:rsidRPr="00317149" w:rsidRDefault="002F36D9" w:rsidP="002345B1">
                    <w:pPr>
                      <w:ind w:left="0"/>
                      <w:rPr>
                        <w:rFonts w:eastAsiaTheme="minorEastAsia"/>
                        <w:color w:val="00B050"/>
                        <w:sz w:val="16"/>
                        <w:lang w:eastAsia="zh-CN"/>
                      </w:rPr>
                    </w:pPr>
                    <w:r w:rsidRPr="007F70A3">
                      <w:rPr>
                        <w:rFonts w:ascii="微软雅黑" w:eastAsia="微软雅黑" w:hAnsi="微软雅黑" w:hint="eastAsia"/>
                        <w:color w:val="00B050"/>
                        <w:sz w:val="16"/>
                        <w:lang w:eastAsia="zh-CN"/>
                      </w:rPr>
                      <w:t>正确</w:t>
                    </w:r>
                  </w:p>
                </w:txbxContent>
              </v:textbox>
            </v:shape>
            <v:shape id="Text Box 33" o:spid="_x0000_s1060" type="#_x0000_t202" style="position:absolute;left:29845;top:362;width:7181;height:20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xccA&#10;AADcAAAADwAAAGRycy9kb3ducmV2LnhtbESPT2vCQBTE74V+h+UVvNWNHmxJXUWsgof+sVahvb1m&#10;X5PQ7Nuw+4zx27uFQo/DzPyGmc5716iOQqw9GxgNM1DEhbc1lwb27+vbe1BRkC02nsnAmSLMZ9dX&#10;U8ytP/EbdTspVYJwzNFAJdLmWseiIodx6Fvi5H374FCSDKW2AU8J7ho9zrKJdlhzWqiwpWVFxc/u&#10;6Aw0HzE8fWXy2T2Wz7J91cfDavRizOCmXzyAEurlP/zX3lgD47sJ/J5JR0DP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n4sXHAAAA3AAAAA8AAAAAAAAAAAAAAAAAmAIAAGRy&#10;cy9kb3ducmV2LnhtbFBLBQYAAAAABAAEAPUAAACMAwAAAAA=&#10;" filled="f" stroked="f" strokeweight=".5pt">
              <v:textbox inset="0,0,0,0">
                <w:txbxContent>
                  <w:p w:rsidR="002F36D9" w:rsidRPr="00317149" w:rsidRDefault="002F36D9" w:rsidP="002345B1">
                    <w:pPr>
                      <w:ind w:left="0"/>
                      <w:rPr>
                        <w:rFonts w:eastAsiaTheme="minorEastAsia"/>
                        <w:color w:val="00B050"/>
                        <w:sz w:val="16"/>
                        <w:lang w:eastAsia="zh-CN"/>
                      </w:rPr>
                    </w:pPr>
                    <w:r w:rsidRPr="007F70A3">
                      <w:rPr>
                        <w:rFonts w:ascii="微软雅黑" w:eastAsia="微软雅黑" w:hAnsi="微软雅黑" w:hint="eastAsia"/>
                        <w:color w:val="00B050"/>
                        <w:sz w:val="16"/>
                        <w:lang w:eastAsia="zh-CN"/>
                      </w:rPr>
                      <w:t>最佳</w:t>
                    </w:r>
                  </w:p>
                </w:txbxContent>
              </v:textbox>
            </v:shape>
            <w10:wrap type="none"/>
            <w10:anchorlock/>
          </v:group>
        </w:pict>
      </w:r>
    </w:p>
    <w:p w:rsidR="008F5A51" w:rsidRPr="008A2AB0" w:rsidRDefault="008F5A51">
      <w:pPr>
        <w:ind w:left="0"/>
        <w:rPr>
          <w:rFonts w:ascii="Segoe Black" w:eastAsia="微软雅黑" w:hAnsi="Segoe Black" w:cstheme="majorBidi"/>
          <w:bCs/>
          <w:caps/>
          <w:color w:val="E51400" w:themeColor="accent1"/>
          <w:sz w:val="28"/>
          <w:lang w:eastAsia="zh-CN"/>
        </w:rPr>
      </w:pPr>
    </w:p>
    <w:p w:rsidR="002345B1" w:rsidRPr="008A2AB0" w:rsidRDefault="00710AA8" w:rsidP="004B39EB">
      <w:pPr>
        <w:pStyle w:val="Heading3"/>
        <w:rPr>
          <w:rFonts w:eastAsia="微软雅黑"/>
        </w:rPr>
      </w:pPr>
      <w:bookmarkStart w:id="7" w:name="_Toc310927107"/>
      <w:r w:rsidRPr="008A2AB0">
        <w:rPr>
          <w:rFonts w:eastAsia="微软雅黑" w:hint="eastAsia"/>
          <w:lang w:eastAsia="zh-CN"/>
        </w:rPr>
        <w:t>元素间距</w:t>
      </w:r>
      <w:bookmarkEnd w:id="7"/>
    </w:p>
    <w:p w:rsidR="00BE2C72" w:rsidRPr="008A2AB0" w:rsidRDefault="00710AA8" w:rsidP="002345B1">
      <w:pPr>
        <w:rPr>
          <w:rFonts w:eastAsia="微软雅黑"/>
          <w:sz w:val="18"/>
          <w:lang w:eastAsia="zh-CN"/>
        </w:rPr>
      </w:pPr>
      <w:r w:rsidRPr="008A2AB0">
        <w:rPr>
          <w:rFonts w:eastAsia="微软雅黑" w:hint="eastAsia"/>
          <w:sz w:val="18"/>
          <w:lang w:eastAsia="zh-CN"/>
        </w:rPr>
        <w:t>所有元素的水平间距和垂直间距</w:t>
      </w:r>
      <w:r w:rsidR="00BE2C72" w:rsidRPr="008A2AB0">
        <w:rPr>
          <w:rFonts w:eastAsia="微软雅黑" w:hint="eastAsia"/>
          <w:sz w:val="18"/>
          <w:lang w:eastAsia="zh-CN"/>
        </w:rPr>
        <w:t>应一致，建议</w:t>
      </w:r>
      <w:r w:rsidRPr="008A2AB0">
        <w:rPr>
          <w:rFonts w:eastAsia="微软雅黑" w:hint="eastAsia"/>
          <w:sz w:val="18"/>
          <w:lang w:eastAsia="zh-CN"/>
        </w:rPr>
        <w:t>遵循设计网格将</w:t>
      </w:r>
      <w:r w:rsidR="00BE2C72" w:rsidRPr="008A2AB0">
        <w:rPr>
          <w:rFonts w:eastAsia="微软雅黑" w:hint="eastAsia"/>
          <w:sz w:val="18"/>
          <w:lang w:eastAsia="zh-CN"/>
        </w:rPr>
        <w:t>间隔</w:t>
      </w:r>
      <w:r w:rsidRPr="008A2AB0">
        <w:rPr>
          <w:rFonts w:eastAsia="微软雅黑" w:hint="eastAsia"/>
          <w:sz w:val="18"/>
          <w:lang w:eastAsia="zh-CN"/>
        </w:rPr>
        <w:t>设</w:t>
      </w:r>
      <w:r w:rsidR="00BE2C72" w:rsidRPr="008A2AB0">
        <w:rPr>
          <w:rFonts w:eastAsia="微软雅黑" w:hint="eastAsia"/>
          <w:sz w:val="18"/>
          <w:lang w:eastAsia="zh-CN"/>
        </w:rPr>
        <w:t>为</w:t>
      </w:r>
      <w:r w:rsidR="00BE2C72" w:rsidRPr="008A2AB0">
        <w:rPr>
          <w:rFonts w:eastAsia="微软雅黑" w:hint="eastAsia"/>
          <w:sz w:val="18"/>
          <w:lang w:eastAsia="zh-CN"/>
        </w:rPr>
        <w:t>12</w:t>
      </w:r>
      <w:r w:rsidR="00BE2C72" w:rsidRPr="008A2AB0">
        <w:rPr>
          <w:rFonts w:eastAsia="微软雅黑" w:hint="eastAsia"/>
          <w:sz w:val="18"/>
          <w:lang w:eastAsia="zh-CN"/>
        </w:rPr>
        <w:t>像素或</w:t>
      </w:r>
      <w:r w:rsidR="00BE2C72" w:rsidRPr="008A2AB0">
        <w:rPr>
          <w:rFonts w:eastAsia="微软雅黑" w:hint="eastAsia"/>
          <w:sz w:val="18"/>
          <w:lang w:eastAsia="zh-CN"/>
        </w:rPr>
        <w:t>12</w:t>
      </w:r>
      <w:r w:rsidR="00BE2C72" w:rsidRPr="008A2AB0">
        <w:rPr>
          <w:rFonts w:eastAsia="微软雅黑" w:hint="eastAsia"/>
          <w:sz w:val="18"/>
          <w:lang w:eastAsia="zh-CN"/>
        </w:rPr>
        <w:t>像素的倍数</w:t>
      </w:r>
    </w:p>
    <w:p w:rsidR="002345B1" w:rsidRPr="008A2AB0" w:rsidRDefault="00CE2BF2" w:rsidP="002345B1">
      <w:pPr>
        <w:rPr>
          <w:rFonts w:eastAsia="微软雅黑"/>
        </w:rPr>
      </w:pPr>
      <w:r>
        <w:rPr>
          <w:rFonts w:eastAsia="微软雅黑"/>
          <w:noProof/>
          <w:lang w:val="en-US" w:eastAsia="zh-CN"/>
        </w:rPr>
        <w:pict>
          <v:rect id="Rectangle 40" o:spid="_x0000_s1231" style="position:absolute;left:0;text-align:left;margin-left:42.35pt;margin-top:15.65pt;width:97.65pt;height:150.25pt;z-index:251659265;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" filled="f" strokecolor="black [3213]"/>
        </w:pict>
      </w:r>
      <w:r>
        <w:rPr>
          <w:rFonts w:eastAsia="微软雅黑"/>
          <w:noProof/>
          <w:lang w:val="en-US" w:eastAsia="zh-CN"/>
        </w:rPr>
      </w:r>
      <w:r>
        <w:rPr>
          <w:rFonts w:eastAsia="微软雅黑"/>
          <w:noProof/>
          <w:lang w:val="en-US" w:eastAsia="zh-CN"/>
        </w:rPr>
        <w:pict>
          <v:group id="Canvas 230" o:spid="_x0000_s1061" editas="canvas" style="width:217.5pt;height:165.9pt;mso-position-horizontal-relative:char;mso-position-vertical-relative:line" coordsize="27622,21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">
            <v:shape id="_x0000_s1062" type="#_x0000_t75" style="position:absolute;width:27622;height:21069;visibility:visible">
              <v:fill o:detectmouseclick="t"/>
              <v:path o:connecttype="none"/>
            </v:shape>
            <v:rect id="Rectangle 38" o:spid="_x0000_s1063" style="position:absolute;left:14865;top:1987;width:12401;height:1908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Qn+b8A&#10;AADbAAAADwAAAGRycy9kb3ducmV2LnhtbERPy4rCMBTdC/MP4QqzEU1VEOmYFhkQ3HTAxwdcmjtN&#10;sbmJTar17yeLAZeH896Vo+3Eg/rQOlawXGQgiGunW24UXC+H+RZEiMgaO8ek4EUByuJjssNcuyef&#10;6HGOjUghHHJUYGL0uZShNmQxLJwnTtyv6y3GBPtG6h6fKdx2cpVlG2mx5dRg0NO3ofp2HqyCcdje&#10;79Vws4bWVTdbRf9Tea/U53Tcf4GINMa3+N991ArWaWz6kn6AL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tCf5vwAAANsAAAAPAAAAAAAAAAAAAAAAAJgCAABkcnMvZG93bnJl&#10;di54bWxQSwUGAAAAAAQABAD1AAAAhAMAAAAA&#10;" filled="f" strokecolor="black [3213]"/>
            <v:shape id="Text Box 39" o:spid="_x0000_s1064" type="#_x0000_t202" style="position:absolute;left:15259;top:2432;width:7131;height:11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t8YA&#10;AADbAAAADwAAAGRycy9kb3ducmV2LnhtbESPX0vDQBDE3wv9DscWfGsvVZA29lrEP9CHWrUq6Nua&#10;W5Ngbi/cbdP47b1CoY/DzPyGWax616iOQqw9G5hOMlDEhbc1lwbe3x7HM1BRkC02nsnAH0VYLYeD&#10;BebWH/iVup2UKkE45migEmlzrWNRkcM48S1x8n58cChJhlLbgIcEd42+zLJr7bDmtFBhS3cVFb+7&#10;vTPQfMaw+c7kq7svn+TlWe8/HqZbYy5G/e0NKKFezuFTe20NXM3h+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it8YAAADbAAAADwAAAAAAAAAAAAAAAACYAgAAZHJz&#10;L2Rvd25yZXYueG1sUEsFBgAAAAAEAAQA9QAAAIsDAAAAAA==&#10;" filled="f" stroked="f" strokeweight=".5pt">
              <v:textbox inset="0,0,0,0">
                <w:txbxContent>
                  <w:p w:rsidR="002F36D9" w:rsidRPr="009A0D91" w:rsidRDefault="002F36D9" w:rsidP="002345B1">
                    <w:pPr>
                      <w:ind w:left="0"/>
                      <w:rPr>
                        <w:b/>
                        <w:sz w:val="10"/>
                      </w:rPr>
                    </w:pPr>
                    <w:r>
                      <w:rPr>
                        <w:b/>
                        <w:sz w:val="10"/>
                      </w:rPr>
                      <w:t>IMAGES</w:t>
                    </w:r>
                  </w:p>
                </w:txbxContent>
              </v:textbox>
            </v:shape>
            <v:shape id="Text Box 41" o:spid="_x0000_s1065" type="#_x0000_t202" style="position:absolute;left:393;top:2432;width:7125;height:11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4V8MA&#10;AADbAAAADwAAAGRycy9kb3ducmV2LnhtbERPTU/CQBC9m/gfNmPiTbYQYkxlIUYl4aAgIAnchu7Y&#10;NnZnm92hlH/PHkw8vrzvyax3jeooxNqzgeEgA0VceFtzaeB7O394AhUF2WLjmQxcKMJsenszwdz6&#10;M6+p20ipUgjHHA1UIm2udSwqchgHviVO3I8PDiXBUGob8JzCXaNHWfaoHdacGips6bWi4ndzcgaa&#10;fQwfx0wO3Vv5KV8rfdq9D5fG3N/1L8+ghHr5F/+5F9bAOK1PX9IP0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4V8MAAADbAAAADwAAAAAAAAAAAAAAAACYAgAAZHJzL2Rv&#10;d25yZXYueG1sUEsFBgAAAAAEAAQA9QAAAIgDAAAAAA==&#10;" filled="f" stroked="f" strokeweight=".5pt">
              <v:textbox inset="0,0,0,0">
                <w:txbxContent>
                  <w:p w:rsidR="002F36D9" w:rsidRPr="009A0D91" w:rsidRDefault="002F36D9" w:rsidP="002345B1">
                    <w:pPr>
                      <w:ind w:left="0"/>
                      <w:rPr>
                        <w:b/>
                        <w:sz w:val="10"/>
                      </w:rPr>
                    </w:pPr>
                    <w:r>
                      <w:rPr>
                        <w:b/>
                        <w:sz w:val="10"/>
                      </w:rPr>
                      <w:t>IMAGES</w:t>
                    </w:r>
                  </w:p>
                </w:txbxContent>
              </v:textbox>
            </v:shape>
            <v:shape id="Text Box 42" o:spid="_x0000_s1066" type="#_x0000_t202" style="position:absolute;left:165;top:361;width:10661;height:20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zMYA&#10;AADbAAAADwAAAGRycy9kb3ducmV2LnhtbESPX0vDQBDE34V+h2MLfbOXSJESey2iFvrgn1pb0Lc1&#10;tybB3F6426bx23tCwcdhZn7DLFaDa1VPITaeDeTTDBRx6W3DlYH92/pyDioKssXWMxn4oQir5ehi&#10;gYX1J36lfieVShCOBRqoRbpC61jW5DBOfUecvC8fHEqSodI24CnBXauvsuxaO2w4LdTY0V1N5ffu&#10;6Ay07zE8fmby0d9XT7J90cfDQ/5szGQ83N6AEhrkP3xub6yBWQ5/X9IP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dzMYAAADbAAAADwAAAAAAAAAAAAAAAACYAgAAZHJz&#10;L2Rvd25yZXYueG1sUEsFBgAAAAAEAAQA9QAAAIsDAAAAAA==&#10;" filled="f" stroked="f" strokeweight=".5pt">
              <v:textbox inset="0,0,0,0">
                <w:txbxContent>
                  <w:p w:rsidR="002F36D9" w:rsidRPr="00710AA8" w:rsidRDefault="002F36D9" w:rsidP="002345B1">
                    <w:pPr>
                      <w:ind w:left="0"/>
                      <w:rPr>
                        <w:rFonts w:eastAsiaTheme="minorEastAsia"/>
                        <w:color w:val="FF0000"/>
                        <w:sz w:val="16"/>
                        <w:lang w:eastAsia="zh-CN"/>
                      </w:rPr>
                    </w:pPr>
                    <w:r w:rsidRPr="007F70A3">
                      <w:rPr>
                        <w:rFonts w:ascii="微软雅黑" w:eastAsia="微软雅黑" w:hAnsi="微软雅黑" w:cs="Calibri"/>
                        <w:color w:val="FF0000"/>
                        <w:sz w:val="16"/>
                        <w:lang w:eastAsia="zh-CN"/>
                      </w:rPr>
                      <w:t>不正确</w:t>
                    </w:r>
                  </w:p>
                </w:txbxContent>
              </v:textbox>
            </v:shape>
            <v:shape id="Text Box 43" o:spid="_x0000_s1067" type="#_x0000_t202" style="position:absolute;left:14922;top:361;width:8833;height:16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Du8UA&#10;AADbAAAADwAAAGRycy9kb3ducmV2LnhtbESPX2vCQBDE3wt+h2MF3+pFkVJSTxHbQh/6T22hvq25&#10;NQnm9sLdGtNv3ysU+jjMzG+Y+bJ3jeooxNqzgck4A0VceFtzaeBj93h9CyoKssXGMxn4pgjLxeBq&#10;jrn1F95Qt5VSJQjHHA1UIm2udSwqchjHviVO3tEHh5JkKLUNeElw1+hplt1ohzWnhQpbWldUnLZn&#10;Z6D5iuH5kMm+uy9f5P1Nnz8fJq/GjIb96g6UUC//4b/2kzUwm8Lvl/QD9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UO7xQAAANsAAAAPAAAAAAAAAAAAAAAAAJgCAABkcnMv&#10;ZG93bnJldi54bWxQSwUGAAAAAAQABAD1AAAAigMAAAAA&#10;" filled="f" stroked="f" strokeweight=".5pt">
              <v:textbox inset="0,0,0,0">
                <w:txbxContent>
                  <w:p w:rsidR="002F36D9" w:rsidRPr="007F70A3" w:rsidRDefault="002F36D9" w:rsidP="002345B1">
                    <w:pPr>
                      <w:ind w:left="0"/>
                      <w:rPr>
                        <w:rFonts w:ascii="微软雅黑" w:eastAsia="微软雅黑" w:hAnsi="微软雅黑"/>
                        <w:color w:val="00B050"/>
                        <w:sz w:val="16"/>
                        <w:lang w:eastAsia="zh-CN"/>
                      </w:rPr>
                    </w:pPr>
                    <w:r w:rsidRPr="007F70A3">
                      <w:rPr>
                        <w:rFonts w:ascii="微软雅黑" w:eastAsia="微软雅黑" w:hAnsi="微软雅黑" w:hint="eastAsia"/>
                        <w:color w:val="00B050"/>
                        <w:sz w:val="16"/>
                        <w:lang w:eastAsia="zh-CN"/>
                      </w:rPr>
                      <w:t>正确</w:t>
                    </w:r>
                  </w:p>
                </w:txbxContent>
              </v:textbox>
            </v:shape>
            <v:rect id="Rectangle 44" o:spid="_x0000_s1068" style="position:absolute;left:476;top:3695;width:2419;height:24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8T8MA&#10;AADbAAAADwAAAGRycy9kb3ducmV2LnhtbESPzWoCQRCE70LeYeiAN52NMRI2jiJKxBz9Iedmp7O7&#10;cbtnmRl19emdQMBjUVVfUdN5x406kw+1EwMvwwwUSeFsLaWBw/5z8A4qRBSLjRMycKUA89lTb4q5&#10;dRfZ0nkXS5UgEnI0UMXY5lqHoiLGMHQtSfJ+nGeMSfpSW4+XBOdGj7JsohlrSQsVtrSsqDjuTmxg&#10;e1iP39Zfm+Wt5t8V+4ZDdvw2pv/cLT5AReriI/zf3lgD41f4+5J+gJ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v8T8MAAADbAAAADwAAAAAAAAAAAAAAAACYAgAAZHJzL2Rv&#10;d25yZXYueG1sUEsFBgAAAAAEAAQA9QAAAIgDAAAAAA==&#10;" fillcolor="#d8d8d8 [2732]" strokecolor="black [3213]"/>
            <v:rect id="Rectangle 45" o:spid="_x0000_s1069" style="position:absolute;left:6470;top:3702;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kO8MA&#10;AADbAAAADwAAAGRycy9kb3ducmV2LnhtbESPQWvCQBSE70L/w/IKvemmJUpJXaVYFD1qQ8+P7GuS&#10;mvc27K6a+uvdQsHjMDPfMPPlwJ06kw+tEwPPkwwUSeVsK7WB8nM9fgUVIorFzgkZ+KUAy8XDaI6F&#10;dRfZ0/kQa5UgEgo00MTYF1qHqiHGMHE9SfK+nWeMSfpaW4+XBOdOv2TZTDO2khYa7GnVUHU8nNjA&#10;vtzk081uu7q2/PPBvuOQHb+MeXoc3t9ARRriPfzf3loDeQ5/X9IP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JkO8MAAADbAAAADwAAAAAAAAAAAAAAAACYAgAAZHJzL2Rv&#10;d25yZXYueG1sUEsFBgAAAAAEAAQA9QAAAIgDAAAAAA==&#10;" fillcolor="#d8d8d8 [2732]" strokecolor="black [3213]"/>
            <v:rect id="Rectangle 46" o:spid="_x0000_s1070" style="position:absolute;left:3486;top:3702;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BoMIA&#10;AADbAAAADwAAAGRycy9kb3ducmV2LnhtbESPzWoCQRCE74LvMLSQm84qKmHjKEGJ6NEfcm52Orsb&#10;t3uWmVE3eXonEPBYVNVX1GLVcaNu5EPtxMB4lIEiKZytpTRwPn0MX0GFiGKxcUIGfijAatnvLTC3&#10;7i4Huh1jqRJEQo4GqhjbXOtQVMQYRq4lSd6X84wxSV9q6/Ge4NzoSZbNNWMtaaHCltYVFZfjlQ0c&#10;ztvpbLvfrX9r/t6wbzhkl09jXgbd+xuoSF18hv/bO2tgOoO/L+kH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LsGgwgAAANsAAAAPAAAAAAAAAAAAAAAAAJgCAABkcnMvZG93&#10;bnJldi54bWxQSwUGAAAAAAQABAD1AAAAhwMAAAAA&#10;" fillcolor="#d8d8d8 [2732]" strokecolor="black [3213]"/>
            <v:rect id="Rectangle 47" o:spid="_x0000_s1071" style="position:absolute;left:9455;top:3702;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18MA&#10;AADbAAAADwAAAGRycy9kb3ducmV2LnhtbESPX2vCQBDE3wt+h2MLfauXipWSeoaiVPTRP/R5yW2T&#10;NNm9cHdq9NN7hUIfh5n5DTMvBu7UmXxonBh4GWegSEpnG6kMHA+fz2+gQkSx2DkhA1cKUCxGD3PM&#10;rbvIjs77WKkEkZCjgTrGPtc6lDUxhrHrSZL37TxjTNJX2nq8JDh3epJlM83YSFqosadlTWW7P7GB&#10;3XE9fV1vN8tbwz8r9h2HrP0y5ulx+HgHFWmI/+G/9sYamM7g90v6AXp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f18MAAADbAAAADwAAAAAAAAAAAAAAAACYAgAAZHJzL2Rv&#10;d25yZXYueG1sUEsFBgAAAAAEAAQA9QAAAIgDAAAAAA==&#10;" fillcolor="#d8d8d8 [2732]" strokecolor="black [3213]"/>
            <v:rect id="Rectangle 48" o:spid="_x0000_s1072" style="position:absolute;left:476;top:7270;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6TMMA&#10;AADbAAAADwAAAGRycy9kb3ducmV2LnhtbESPzWoCQRCE74G8w9CB3OJsRKOsjiKGiB79wXOz0+5u&#10;3O5ZZia6ydM7QsBjUVVfUdN5x426kA+1EwPvvQwUSeFsLaWBw/7rbQwqRBSLjRMy8EsB5rPnpynm&#10;1l1lS5ddLFWCSMjRQBVjm2sdiooYQ8+1JMk7Oc8Yk/Slth6vCc6N7mfZh2asJS1U2NKyouK8+2ED&#10;28NqMFxt1su/mr8/2TccsvPRmNeXbjEBFamLj/B/e20NDEZw/5J+gJ7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D6TMMAAADbAAAADwAAAAAAAAAAAAAAAACYAgAAZHJzL2Rv&#10;d25yZXYueG1sUEsFBgAAAAAEAAQA9QAAAIgDAAAAAA==&#10;" fillcolor="#d8d8d8 [2732]" strokecolor="black [3213]"/>
            <v:rect id="Rectangle 49" o:spid="_x0000_s1073" style="position:absolute;left:6470;top:7270;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9uPr8A&#10;AADbAAAADwAAAGRycy9kb3ducmV2LnhtbERPS2sCMRC+F/wPYQRvNWuxRVajiKLYow88D5txd3Vn&#10;siSprv765lDo8eN7zxYdN+pOPtRODIyGGSiSwtlaSgOn4+Z9AipEFIuNEzLwpACLee9thrl1D9nT&#10;/RBLlUIk5GigirHNtQ5FRYxh6FqSxF2cZ4wJ+lJbj48Uzo3+yLIvzVhLaqiwpVVFxe3wwwb2p+34&#10;c/u9W71qvq7ZNxyy29mYQb9bTkFF6uK/+M+9swbGaWz6kn6An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L24+vwAAANsAAAAPAAAAAAAAAAAAAAAAAJgCAABkcnMvZG93bnJl&#10;di54bWxQSwUGAAAAAAQABAD1AAAAhAMAAAAA&#10;" fillcolor="#d8d8d8 [2732]" strokecolor="black [3213]"/>
            <v:rect id="Rectangle 50" o:spid="_x0000_s1074" style="position:absolute;left:3486;top:7270;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PLpcMA&#10;AADbAAAADwAAAGRycy9kb3ducmV2LnhtbESPzWoCQRCE74G8w9CB3OJsRIOujiKGiB79wXOz0+5u&#10;3O5ZZia6ydM7QsBjUVVfUdN5x426kA+1EwPvvQwUSeFsLaWBw/7rbQQqRBSLjRMy8EsB5rPnpynm&#10;1l1lS5ddLFWCSMjRQBVjm2sdiooYQ8+1JMk7Oc8Yk/Slth6vCc6N7mfZh2asJS1U2NKyouK8+2ED&#10;28NqMFxt1su/mr8/2TccsvPRmNeXbjEBFamLj/B/e20NDMZw/5J+gJ7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PLpcMAAADbAAAADwAAAAAAAAAAAAAAAACYAgAAZHJzL2Rv&#10;d25yZXYueG1sUEsFBgAAAAAEAAQA9QAAAIgDAAAAAA==&#10;" fillcolor="#d8d8d8 [2732]" strokecolor="black [3213]"/>
            <v:rect id="Rectangle 51" o:spid="_x0000_s1075" style="position:absolute;left:9455;top:7270;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D05b8A&#10;AADbAAAADwAAAGRycy9kb3ducmV2LnhtbERPS2sCMRC+F/wPYQRvNWvRIqtRRFHs0Qeeh824u7oz&#10;WZJU1/765lDo8eN7z5cdN+pBPtRODIyGGSiSwtlaSgPn0/Z9CipEFIuNEzLwogDLRe9tjrl1TznQ&#10;4xhLlUIk5GigirHNtQ5FRYxh6FqSxF2dZ4wJ+lJbj88Uzo3+yLJPzVhLaqiwpXVFxf34zQYO5914&#10;svvar39qvm3YNxyy+8WYQb9bzUBF6uK/+M+9twYmaX36kn6AXv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gPTlvwAAANsAAAAPAAAAAAAAAAAAAAAAAJgCAABkcnMvZG93bnJl&#10;di54bWxQSwUGAAAAAAQABAD1AAAAhAMAAAAA&#10;" fillcolor="#d8d8d8 [2732]" strokecolor="black [3213]"/>
            <v:rect id="Rectangle 52" o:spid="_x0000_s1076" style="position:absolute;left:476;top:10934;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xRfsIA&#10;AADbAAAADwAAAGRycy9kb3ducmV2LnhtbESPzWoCQRCE74LvMLSQm84aYpDVUcQQ0aM/eG522t3V&#10;7Z5lZqKbPL0TCORYVNVX1HzZcaPu5EPtxMB4lIEiKZytpTRwOn4Op6BCRLHYOCED3xRguej35phb&#10;95A93Q+xVAkiIUcDVYxtrnUoKmIMI9eSJO/iPGNM0pfaenwkODf6NcveNWMtaaHCltYVFbfDFxvY&#10;nzZvk81uu/6p+frBvuGQ3c7GvAy61QxUpC7+h//aW2tgMobfL+kH6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zFF+wgAAANsAAAAPAAAAAAAAAAAAAAAAAJgCAABkcnMvZG93&#10;bnJldi54bWxQSwUGAAAAAAQABAD1AAAAhwMAAAAA&#10;" fillcolor="#d8d8d8 [2732]" strokecolor="black [3213]"/>
            <v:rect id="Rectangle 53" o:spid="_x0000_s1077" style="position:absolute;left:6470;top:10934;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7PCcIA&#10;AADbAAAADwAAAGRycy9kb3ducmV2LnhtbESPzWoCQRCE74LvMLSQm84qMYSNowRF0aM/5NzsdHY3&#10;bvcsM6OuPr0TCORYVNVX1GzRcaOu5EPtxMB4lIEiKZytpTRwOq6H76BCRLHYOCEDdwqwmPd7M8yt&#10;u8merodYqgSRkKOBKsY21zoUFTGGkWtJkvftPGNM0pfaerwlODd6kmVvmrGWtFBhS8uKivPhwgb2&#10;p83rdLPbLh81/6zYNxyy85cxL4Pu8wNUpC7+h//aW2tgOoHfL+kH6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Hs8JwgAAANsAAAAPAAAAAAAAAAAAAAAAAJgCAABkcnMvZG93&#10;bnJldi54bWxQSwUGAAAAAAQABAD1AAAAhwMAAAAA&#10;" fillcolor="#d8d8d8 [2732]" strokecolor="black [3213]"/>
            <v:rect id="Rectangle 54" o:spid="_x0000_s1078" style="position:absolute;left:3486;top:10934;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qksMA&#10;AADbAAAADwAAAGRycy9kb3ducmV2LnhtbESPzWoCQRCE7wHfYWghtzirRpGNo4hBMUd/8NzsdHZX&#10;t3uWmYlu8vSZQMBjUVVfUfNlx426kQ+1EwPDQQaKpHC2ltLA6bh5mYEKEcVi44QMfFOA5aL3NMfc&#10;urvs6XaIpUoQCTkaqGJsc61DURFjGLiWJHmfzjPGJH2prcd7gnOjR1k21Yy1pIUKW1pXVFwPX2xg&#10;f9q+TrYfu/VPzZd39g2H7Ho25rnfrd5AReriI/zf3lkDkzH8fUk/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JqksMAAADbAAAADwAAAAAAAAAAAAAAAACYAgAAZHJzL2Rv&#10;d25yZXYueG1sUEsFBgAAAAAEAAQA9QAAAIgDAAAAAA==&#10;" fillcolor="#d8d8d8 [2732]" strokecolor="black [3213]"/>
            <v:rect id="Rectangle 55" o:spid="_x0000_s1079" style="position:absolute;left:9455;top:10934;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y5sIA&#10;AADbAAAADwAAAGRycy9kb3ducmV2LnhtbESPzWoCQRCE74LvMLSQm84qKmHjKEGJ6NEfcm52Orsb&#10;t3uWmVE3eXonEPBYVNVX1GLVcaNu5EPtxMB4lIEiKZytpTRwPn0MX0GFiGKxcUIGfijAatnvLTC3&#10;7i4Huh1jqRJEQo4GqhjbXOtQVMQYRq4lSd6X84wxSV9q6/Ge4NzoSZbNNWMtaaHCltYVFZfjlQ0c&#10;ztvpbLvfrX9r/t6wbzhkl09jXgbd+xuoSF18hv/bO2tgNoW/L+kH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u/LmwgAAANsAAAAPAAAAAAAAAAAAAAAAAJgCAABkcnMvZG93&#10;bnJldi54bWxQSwUGAAAAAAQABAD1AAAAhwMAAAAA&#10;" fillcolor="#d8d8d8 [2732]" strokecolor="black [3213]"/>
            <v:rect id="Rectangle 56" o:spid="_x0000_s1080" style="position:absolute;left:476;top:14401;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XfcMA&#10;AADbAAAADwAAAGRycy9kb3ducmV2LnhtbESPQWvCQBSE74X+h+UVequblkZK6irFouhRG3p+ZF+T&#10;1Ly3YXfV6K93BcHjMDPfMJPZwJ06kA+tEwOvowwUSeVsK7WB8mfx8gEqRBSLnRMycKIAs+njwwQL&#10;646yocM21ipBJBRooImxL7QOVUOMYeR6kuT9Oc8Yk/S1th6PCc6dfsuysWZsJS002NO8oWq33bOB&#10;Tbl8z5fr1fzc8v83+45Dtvs15vlp+PoEFWmI9/CtvbIG8hyuX9IP0N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dXfcMAAADbAAAADwAAAAAAAAAAAAAAAACYAgAAZHJzL2Rv&#10;d25yZXYueG1sUEsFBgAAAAAEAAQA9QAAAIgDAAAAAA==&#10;" fillcolor="#d8d8d8 [2732]" strokecolor="black [3213]"/>
            <v:rect id="Rectangle 57" o:spid="_x0000_s1081" style="position:absolute;left:6470;top:14401;width:2413;height:24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JCsIA&#10;AADbAAAADwAAAGRycy9kb3ducmV2LnhtbESPzWoCQRCE74LvMLSQm84qUcLGUYIS0aM/5NzsdHY3&#10;bvcsM6Nu8vQZQfBYVNVX1HzZcaOu5EPtxMB4lIEiKZytpTRwOn4O30CFiGKxcUIGfinActHvzTG3&#10;7iZ7uh5iqRJEQo4GqhjbXOtQVMQYRq4lSd6384wxSV9q6/GW4NzoSZbNNGMtaaHCllYVFefDhQ3s&#10;T5vX6Wa3Xf3V/LNm33DIzl/GvAy6j3dQkbr4DD/aW2tgOoP7l/QD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JckKwgAAANsAAAAPAAAAAAAAAAAAAAAAAJgCAABkcnMvZG93&#10;bnJldi54bWxQSwUGAAAAAAQABAD1AAAAhwMAAAAA&#10;" fillcolor="#d8d8d8 [2732]" strokecolor="black [3213]"/>
            <v:rect id="Rectangle 58" o:spid="_x0000_s1082" style="position:absolute;left:3486;top:14408;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lskcMA&#10;AADbAAAADwAAAGRycy9kb3ducmV2LnhtbESPzWoCQRCE70LeYeiAN52NxBg2jiJKxBz9Iedmp7O7&#10;cbtnmRl19emdQMBjUVVfUdN5x406kw+1EwMvwwwUSeFsLaWBw/5z8A4qRBSLjRMycKUA89lTb4q5&#10;dRfZ0nkXS5UgEnI0UMXY5lqHoiLGMHQtSfJ+nGeMSfpSW4+XBOdGj7LsTTPWkhYqbGlZUXHcndjA&#10;9rB+Ha+/Nstbzb8r9g2H7PhtTP+5W3yAitTFR/i/vbEGxhP4+5J+gJ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lskcMAAADbAAAADwAAAAAAAAAAAAAAAACYAgAAZHJzL2Rv&#10;d25yZXYueG1sUEsFBgAAAAAEAAQA9QAAAIgDAAAAAA==&#10;" fillcolor="#d8d8d8 [2732]" strokecolor="black [3213]"/>
            <v:rect id="Rectangle 59" o:spid="_x0000_s1083" style="position:absolute;left:9455;top:14408;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4478A&#10;AADbAAAADwAAAGRycy9kb3ducmV2LnhtbERPS2sCMRC+F/wPYQRvNWvRIqtRRFHs0Qeeh824u7oz&#10;WZJU1/765lDo8eN7z5cdN+pBPtRODIyGGSiSwtlaSgPn0/Z9CipEFIuNEzLwogDLRe9tjrl1TznQ&#10;4xhLlUIk5GigirHNtQ5FRYxh6FqSxF2dZ4wJ+lJbj88Uzo3+yLJPzVhLaqiwpXVFxf34zQYO5914&#10;svvar39qvm3YNxyy+8WYQb9bzUBF6uK/+M+9twYmaWz6kn6AXv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9vjjvwAAANsAAAAPAAAAAAAAAAAAAAAAAJgCAABkcnMvZG93bnJl&#10;di54bWxQSwUGAAAAAAQABAD1AAAAhAMAAAAA&#10;" fillcolor="#d8d8d8 [2732]" strokecolor="black [3213]"/>
            <v:rect id="Rectangle 60" o:spid="_x0000_s1084" style="position:absolute;left:476;top:18072;width:2419;height:24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pdeMMA&#10;AADbAAAADwAAAGRycy9kb3ducmV2LnhtbESPzWoCQRCE70LeYeiAN52NxGA2jiJKxBz9Iedmp7O7&#10;cbtnmRl19emdQMBjUVVfUdN5x406kw+1EwMvwwwUSeFsLaWBw/5zMAEVIorFxgkZuFKA+eypN8Xc&#10;uots6byLpUoQCTkaqGJsc61DURFjGLqWJHk/zjPGJH2prcdLgnOjR1n2phlrSQsVtrSsqDjuTmxg&#10;e1i/jtdfm+Wt5t8V+4ZDdvw2pv/cLT5AReriI/zf3lgD43f4+5J+gJ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pdeMMAAADbAAAADwAAAAAAAAAAAAAAAACYAgAAZHJzL2Rv&#10;d25yZXYueG1sUEsFBgAAAAAEAAQA9QAAAIgDAAAAAA==&#10;" fillcolor="#d8d8d8 [2732]" strokecolor="black [3213]"/>
            <v:rect id="Rectangle 61" o:spid="_x0000_s1085" style="position:absolute;left:6470;top:18078;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WL8A&#10;AADbAAAADwAAAGRycy9kb3ducmV2LnhtbERPS2sCMRC+F/wPYQRvNWuxIqtRRFHs0Qeeh824u7oz&#10;WZJU1/765lDo8eN7z5cdN+pBPtRODIyGGSiSwtlaSgPn0/Z9CipEFIuNEzLwogDLRe9tjrl1TznQ&#10;4xhLlUIk5GigirHNtQ5FRYxh6FqSxF2dZ4wJ+lJbj88Uzo3+yLKJZqwlNVTY0rqi4n78ZgOH8278&#10;ufvar39qvm3YNxyy+8WYQb9bzUBF6uK/+M+9twYmaX36kn6AXv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7D5YvwAAANsAAAAPAAAAAAAAAAAAAAAAAJgCAABkcnMvZG93bnJl&#10;di54bWxQSwUGAAAAAAQABAD1AAAAhAMAAAAA&#10;" fillcolor="#d8d8d8 [2732]" strokecolor="black [3213]"/>
            <v:rect id="Rectangle 62" o:spid="_x0000_s1086" style="position:absolute;left:3486;top:18078;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bw8IA&#10;AADbAAAADwAAAGRycy9kb3ducmV2LnhtbESPzWoCQRCE74LvMLSQm84aEpHVUcQQ0aM/eG522t3V&#10;7Z5lZqKbPL0TCORYVNVX1HzZcaPu5EPtxMB4lIEiKZytpTRwOn4Op6BCRLHYOCED3xRguej35phb&#10;95A93Q+xVAkiIUcDVYxtrnUoKmIMI9eSJO/iPGNM0pfaenwkODf6NcsmmrGWtFBhS+uKitvhiw3s&#10;T5u3981uu/6p+frBvuGQ3c7GvAy61QxUpC7+h//aW2tgMobfL+kH6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oJvDwgAAANsAAAAPAAAAAAAAAAAAAAAAAJgCAABkcnMvZG93&#10;bnJldi54bWxQSwUGAAAAAAQABAD1AAAAhwMAAAAA&#10;" fillcolor="#d8d8d8 [2732]" strokecolor="black [3213]"/>
            <v:rect id="Rectangle 63" o:spid="_x0000_s1087" style="position:absolute;left:9455;top:18078;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FtMMA&#10;AADbAAAADwAAAGRycy9kb3ducmV2LnhtbESPX2vCQBDE3wt+h2MLfauXSisl9QxFUfTRP/R5yW2T&#10;NNm9cHdq2k/vFQQfh5n5DTMrBu7UmXxonBh4GWegSEpnG6kMHA+r53dQIaJY7JyQgV8KUMxHDzPM&#10;rbvIjs77WKkEkZCjgTrGPtc6lDUxhrHrSZL37TxjTNJX2nq8JDh3epJlU83YSFqosadFTWW7P7GB&#10;3XH9+rbebhZ/Df8s2XccsvbLmKfH4fMDVKQh3sO39sYamE7g/0v6AXp+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IFtMMAAADbAAAADwAAAAAAAAAAAAAAAACYAgAAZHJzL2Rv&#10;d25yZXYueG1sUEsFBgAAAAAEAAQA9QAAAIgDAAAAAA==&#10;" fillcolor="#d8d8d8 [2732]" strokecolor="black [3213]"/>
            <v:rect id="Rectangle 64" o:spid="_x0000_s1088" style="position:absolute;left:15347;top:3695;width:2413;height:24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gL8MA&#10;AADbAAAADwAAAGRycy9kb3ducmV2LnhtbESPzWoCQRCE7wHfYWjBW5w1/hA2jiKGiB41knOz09nd&#10;uN2zzEx0k6d3BMFjUVVfUfNlx406kw+1EwOjYQaKpHC2ltLA8fPj+RVUiCgWGydk4I8CLBe9pznm&#10;1l1kT+dDLFWCSMjRQBVjm2sdiooYw9C1JMn7dp4xJulLbT1eEpwb/ZJlM81YS1qosKV1RcXp8MsG&#10;9sfNZLrZbdf/Nf+8s284ZKcvYwb9bvUGKlIXH+F7e2sNzMZw+5J+gF5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6gL8MAAADbAAAADwAAAAAAAAAAAAAAAACYAgAAZHJzL2Rv&#10;d25yZXYueG1sUEsFBgAAAAAEAAQA9QAAAIgDAAAAAA==&#10;" fillcolor="#d8d8d8 [2732]" strokecolor="black [3213]"/>
            <v:rect id="Rectangle 65" o:spid="_x0000_s1089" style="position:absolute;left:21336;top:3702;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c4W8MA&#10;AADbAAAADwAAAGRycy9kb3ducmV2LnhtbESPX2vCQBDE3wt+h2MLfauXipWSeoaiVPTRP/R5yW2T&#10;NNm9cHdq9NN7hUIfh5n5DTMvBu7UmXxonBh4GWegSEpnG6kMHA+fz2+gQkSx2DkhA1cKUCxGD3PM&#10;rbvIjs77WKkEkZCjgTrGPtc6lDUxhrHrSZL37TxjTNJX2nq8JDh3epJlM83YSFqosadlTWW7P7GB&#10;3XE9fV1vN8tbwz8r9h2HrP0y5ulx+HgHFWmI/+G/9sYamE3h90v6AXp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c4W8MAAADbAAAADwAAAAAAAAAAAAAAAACYAgAAZHJzL2Rv&#10;d25yZXYueG1sUEsFBgAAAAAEAAQA9QAAAIgDAAAAAA==&#10;" fillcolor="#d8d8d8 [2732]" strokecolor="black [3213]"/>
            <v:rect id="Rectangle 66" o:spid="_x0000_s1090" style="position:absolute;left:18351;top:3702;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udwMIA&#10;AADbAAAADwAAAGRycy9kb3ducmV2LnhtbESPzWoCQRCE74LvMLSQm84qUcLGUYIS0aM/5NzsdHY3&#10;bvcsM6Nu8vQZQfBYVNVX1HzZcaOu5EPtxMB4lIEiKZytpTRwOn4O30CFiGKxcUIGfinActHvzTG3&#10;7iZ7uh5iqRJEQo4GqhjbXOtQVMQYRq4lSd6384wxSV9q6/GW4NzoSZbNNGMtaaHCllYVFefDhQ3s&#10;T5vX6Wa3Xf3V/LNm33DIzl/GvAy6j3dQkbr4DD/aW2tgNoX7l/QD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m53AwgAAANsAAAAPAAAAAAAAAAAAAAAAAJgCAABkcnMvZG93&#10;bnJldi54bWxQSwUGAAAAAAQABAD1AAAAhwMAAAAA&#10;" fillcolor="#d8d8d8 [2732]" strokecolor="black [3213]"/>
            <v:rect id="Rectangle 67" o:spid="_x0000_s1091" style="position:absolute;left:24320;top:3702;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Dt8IA&#10;AADbAAAADwAAAGRycy9kb3ducmV2LnhtbESPQWvCQBSE7wX/w/IEb3VTsaFEVymKYo9a8fzIviap&#10;eW/D7qrRX98tFHocZuYbZr7suVVX8qFxYuBlnIEiKZ1tpDJw/Nw8v4EKEcVi64QM3CnAcjF4mmNh&#10;3U32dD3ESiWIhAIN1DF2hdahrIkxjF1Hkrwv5xljkr7S1uMtwbnVkyzLNWMjaaHGjlY1lefDhQ3s&#10;j9vp6/Zjt3o0/L1m33LIzidjRsP+fQYqUh//w3/tnTWQ5/D7Jf0Av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QO3wgAAANsAAAAPAAAAAAAAAAAAAAAAAJgCAABkcnMvZG93&#10;bnJldi54bWxQSwUGAAAAAAQABAD1AAAAhwMAAAAA&#10;" fillcolor="#d8d8d8 [2732]" strokecolor="black [3213]"/>
            <v:rect id="Rectangle 68" o:spid="_x0000_s1092" style="position:absolute;left:15347;top:6692;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mLMMA&#10;AADbAAAADwAAAGRycy9kb3ducmV2LnhtbESPzWoCQRCE7wHfYWghtzirGJWNo4hBMUd/8NzsdHZX&#10;t3uWmYlu8vSZQMBjUVVfUfNlx426kQ+1EwPDQQaKpHC2ltLA6bh5mYEKEcVi44QMfFOA5aL3NMfc&#10;urvs6XaIpUoQCTkaqGJsc61DURFjGLiWJHmfzjPGJH2prcd7gnOjR1k20Yy1pIUKW1pXVFwPX2xg&#10;f9qOX7cfu/VPzZd39g2H7Ho25rnfrd5AReriI/zf3lkDkyn8fUk/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WmLMMAAADbAAAADwAAAAAAAAAAAAAAAACYAgAAZHJzL2Rv&#10;d25yZXYueG1sUEsFBgAAAAAEAAQA9QAAAIgDAAAAAA==&#10;" fillcolor="#d8d8d8 [2732]" strokecolor="black [3213]"/>
            <v:rect id="Rectangle 69" o:spid="_x0000_s1093" style="position:absolute;left:21336;top:6692;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yXr8A&#10;AADbAAAADwAAAGRycy9kb3ducmV2LnhtbERPS2sCMRC+F/wPYQRvNWuxIqtRRFHs0Qeeh824u7oz&#10;WZJU1/765lDo8eN7z5cdN+pBPtRODIyGGSiSwtlaSgPn0/Z9CipEFIuNEzLwogDLRe9tjrl1TznQ&#10;4xhLlUIk5GigirHNtQ5FRYxh6FqSxF2dZ4wJ+lJbj88Uzo3+yLKJZqwlNVTY0rqi4n78ZgOH8278&#10;ufvar39qvm3YNxyy+8WYQb9bzUBF6uK/+M+9twYmaWz6kn6AXv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mjJevwAAANsAAAAPAAAAAAAAAAAAAAAAAJgCAABkcnMvZG93bnJl&#10;di54bWxQSwUGAAAAAAQABAD1AAAAhAMAAAAA&#10;" fillcolor="#d8d8d8 [2732]" strokecolor="black [3213]"/>
            <v:rect id="Rectangle 70" o:spid="_x0000_s1094" style="position:absolute;left:18351;top:6692;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XxcMA&#10;AADbAAAADwAAAGRycy9kb3ducmV2LnhtbESPzWoCQRCE7wHfYWghtzirGNGNo4hBMUd/8NzsdHZX&#10;t3uWmYlu8vSZQMBjUVVfUfNlx426kQ+1EwPDQQaKpHC2ltLA6bh5mYIKEcVi44QMfFOA5aL3NMfc&#10;urvs6XaIpUoQCTkaqGJsc61DURFjGLiWJHmfzjPGJH2prcd7gnOjR1k20Yy1pIUKW1pXVFwPX2xg&#10;f9qOX7cfu/VPzZd39g2H7Ho25rnfrd5AReriI/zf3lkDkxn8fUk/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aXxcMAAADbAAAADwAAAAAAAAAAAAAAAACYAgAAZHJzL2Rv&#10;d25yZXYueG1sUEsFBgAAAAAEAAQA9QAAAIgDAAAAAA==&#10;" fillcolor="#d8d8d8 [2732]" strokecolor="black [3213]"/>
            <v:rect id="Rectangle 71" o:spid="_x0000_s1095" style="position:absolute;left:24320;top:6692;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ohcAA&#10;AADbAAAADwAAAGRycy9kb3ducmV2LnhtbERPS2vCQBC+F/wPyxS81U3F1pK6EVEq9ugDz0N2TGIy&#10;s2F3q2l/ffdQ6PHjey+WA3fqRj40Tgw8TzJQJKWzjVQGTsePpzdQIaJY7JyQgW8KsCxGDwvMrbvL&#10;nm6HWKkUIiFHA3WMfa51KGtiDBPXkyTu4jxjTNBX2nq8p3Du9DTLXjVjI6mhxp7WNZXt4YsN7E/b&#10;2cv2c7f+afi6Yd9xyNqzMePHYfUOKtIQ/8V/7p01ME/r05f0A3Tx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WohcAAAADbAAAADwAAAAAAAAAAAAAAAACYAgAAZHJzL2Rvd25y&#10;ZXYueG1sUEsFBgAAAAAEAAQA9QAAAIUDAAAAAA==&#10;" fillcolor="#d8d8d8 [2732]" strokecolor="black [3213]"/>
            <v:rect id="Rectangle 72" o:spid="_x0000_s1096" style="position:absolute;left:15347;top:9683;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NHsMA&#10;AADbAAAADwAAAGRycy9kb3ducmV2LnhtbESPS2sCQRCE7wH/w9ABb3HW4CNsHEUMET36IOdmp7O7&#10;cbtnmZnoJr/eEQSPRVV9Rc0WHTfqTD7UTgwMBxkoksLZWkoDx8PnyxuoEFEsNk7IwB8FWMx7TzPM&#10;rbvIjs77WKoEkZCjgSrGNtc6FBUxhoFrSZL37TxjTNKX2nq8JDg3+jXLJpqxlrRQYUuriorT/pcN&#10;7I7r0Xi93az+a/75YN9wyE5fxvSfu+U7qEhdfITv7Y01MB3C7Uv6AXp+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kNHsMAAADbAAAADwAAAAAAAAAAAAAAAACYAgAAZHJzL2Rv&#10;d25yZXYueG1sUEsFBgAAAAAEAAQA9QAAAIgDAAAAAA==&#10;" fillcolor="#d8d8d8 [2732]" strokecolor="black [3213]"/>
            <v:rect id="Rectangle 73" o:spid="_x0000_s1097" style="position:absolute;left:21336;top:9683;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TacMA&#10;AADbAAAADwAAAGRycy9kb3ducmV2LnhtbESPQWvCQBSE7wX/w/KE3upGaVVSVymWij2qwfMj+5pE&#10;896G3a2m/fXdguBxmJlvmMWq51ZdyIfGiYHxKANFUjrbSGWgOHw8zUGFiGKxdUIGfijAajl4WGBu&#10;3VV2dNnHSiWIhBwN1DF2udahrIkxjFxHkrwv5xljkr7S1uM1wbnVkyybasZG0kKNHa1rKs/7bzaw&#10;KzbPL5vP7fq34dM7+5ZDdj4a8zjs315BRerjPXxrb62B2QT+v6Qf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uTacMAAADbAAAADwAAAAAAAAAAAAAAAACYAgAAZHJzL2Rv&#10;d25yZXYueG1sUEsFBgAAAAAEAAQA9QAAAIgDAAAAAA==&#10;" fillcolor="#d8d8d8 [2732]" strokecolor="black [3213]"/>
            <v:rect id="Rectangle 74" o:spid="_x0000_s1098" style="position:absolute;left:18351;top:9683;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c28sMA&#10;AADbAAAADwAAAGRycy9kb3ducmV2LnhtbESPzWoCQRCE7wHfYeiAtzibxKhsHEUMijn6g+dmp93d&#10;uN2zzEx0zdNnAgGPRVV9RU3nHTfqQj7UTgw8DzJQJIWztZQGDvvV0wRUiCgWGydk4EYB5rPewxRz&#10;666ypcsulipBJORooIqxzbUORUWMYeBakuSdnGeMSfpSW4/XBOdGv2TZSDPWkhYqbGlZUXHefbOB&#10;7WE9fFt/bpY/NX99sG84ZOejMf3HbvEOKlIX7+H/9sYaGL/C35f0A/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c28sMAAADbAAAADwAAAAAAAAAAAAAAAACYAgAAZHJzL2Rv&#10;d25yZXYueG1sUEsFBgAAAAAEAAQA9QAAAIgDAAAAAA==&#10;" fillcolor="#d8d8d8 [2732]" strokecolor="black [3213]"/>
            <v:rect id="Rectangle 75" o:spid="_x0000_s1099" style="position:absolute;left:24320;top:9683;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uhsMA&#10;AADbAAAADwAAAGRycy9kb3ducmV2LnhtbESPzWoCQRCE74G8w9CB3OJsRKOsjiKGiB79wXOz0+5u&#10;3O5ZZia6ydM7QsBjUVVfUdN5x426kA+1EwPvvQwUSeFsLaWBw/7rbQwqRBSLjRMy8EsB5rPnpynm&#10;1l1lS5ddLFWCSMjRQBVjm2sdiooYQ8+1JMk7Oc8Yk/Slth6vCc6N7mfZh2asJS1U2NKyouK8+2ED&#10;28NqMFxt1su/mr8/2TccsvPRmNeXbjEBFamLj/B/e20NjAZw/5J+gJ7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6uhsMAAADbAAAADwAAAAAAAAAAAAAAAACYAgAAZHJzL2Rv&#10;d25yZXYueG1sUEsFBgAAAAAEAAQA9QAAAIgDAAAAAA==&#10;" fillcolor="#d8d8d8 [2732]" strokecolor="black [3213]"/>
            <v:rect id="Rectangle 76" o:spid="_x0000_s1100" style="position:absolute;left:15347;top:12674;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LHcMA&#10;AADbAAAADwAAAGRycy9kb3ducmV2LnhtbESPzWoCQRCE70LeYeiAN52NxBg2jiJKxBz9Iedmp7O7&#10;cbtnmRl19emdQMBjUVVfUdN5x406kw+1EwMvwwwUSeFsLaWBw/5z8A4qRBSLjRMycKUA89lTb4q5&#10;dRfZ0nkXS5UgEnI0UMXY5lqHoiLGMHQtSfJ+nGeMSfpSW4+XBOdGj7LsTTPWkhYqbGlZUXHcndjA&#10;9rB+Ha+/Nstbzb8r9g2H7PhtTP+5W3yAitTFR/i/vbEGJmP4+5J+gJ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ILHcMAAADbAAAADwAAAAAAAAAAAAAAAACYAgAAZHJzL2Rv&#10;d25yZXYueG1sUEsFBgAAAAAEAAQA9QAAAIgDAAAAAA==&#10;" fillcolor="#d8d8d8 [2732]" strokecolor="black [3213]"/>
            <v:rect id="Rectangle 77" o:spid="_x0000_s1101" style="position:absolute;left:21336;top:12674;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CVasMA&#10;AADbAAAADwAAAGRycy9kb3ducmV2LnhtbESPzWoCQRCE7wHfYWghtzirGJWNo4hBMUd/8NzsdHZX&#10;t3uWmYlu8vSZQMBjUVVfUfNlx426kQ+1EwPDQQaKpHC2ltLA6bh5mYEKEcVi44QMfFOA5aL3NMfc&#10;urvs6XaIpUoQCTkaqGJsc61DURFjGLiWJHmfzjPGJH2prcd7gnOjR1k20Yy1pIUKW1pXVFwPX2xg&#10;f9qOX7cfu/VPzZd39g2H7Ho25rnfrd5AReriI/zf3lkD0wn8fUk/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CVasMAAADbAAAADwAAAAAAAAAAAAAAAACYAgAAZHJzL2Rv&#10;d25yZXYueG1sUEsFBgAAAAAEAAQA9QAAAIgDAAAAAA==&#10;" fillcolor="#d8d8d8 [2732]" strokecolor="black [3213]"/>
            <v:rect id="Rectangle 78" o:spid="_x0000_s1102" style="position:absolute;left:18351;top:12674;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ww8cMA&#10;AADbAAAADwAAAGRycy9kb3ducmV2LnhtbESPzWoCQRCE7wHfYWjBW5w1+BM2jiKGiB41knOz09nd&#10;uN2zzEx0k6d3BMFjUVVfUfNlx406kw+1EwOjYQaKpHC2ltLA8fPj+RVUiCgWGydk4I8CLBe9pznm&#10;1l1kT+dDLFWCSMjRQBVjm2sdiooYw9C1JMn7dp4xJulLbT1eEpwb/ZJlU81YS1qosKV1RcXp8MsG&#10;9sfNeLLZbdf/Nf+8s284ZKcvYwb9bvUGKlIXH+F7e2sNzGZw+5J+gF5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ww8cMAAADbAAAADwAAAAAAAAAAAAAAAACYAgAAZHJzL2Rv&#10;d25yZXYueG1sUEsFBgAAAAAEAAQA9QAAAIgDAAAAAA==&#10;" fillcolor="#d8d8d8 [2732]" strokecolor="black [3213]"/>
            <v:rect id="Rectangle 79" o:spid="_x0000_s1103" style="position:absolute;left:24320;top:12674;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Okg8AA&#10;AADbAAAADwAAAGRycy9kb3ducmV2LnhtbERPS2vCQBC+F/wPyxS81U3F1pK6EVEq9ugDz0N2TGIy&#10;s2F3q2l/ffdQ6PHjey+WA3fqRj40Tgw8TzJQJKWzjVQGTsePpzdQIaJY7JyQgW8KsCxGDwvMrbvL&#10;nm6HWKkUIiFHA3WMfa51KGtiDBPXkyTu4jxjTNBX2nq8p3Du9DTLXjVjI6mhxp7WNZXt4YsN7E/b&#10;2cv2c7f+afi6Yd9xyNqzMePHYfUOKtIQ/8V/7p01ME9j05f0A3Tx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0Okg8AAAADbAAAADwAAAAAAAAAAAAAAAACYAgAAZHJzL2Rvd25y&#10;ZXYueG1sUEsFBgAAAAAEAAQA9QAAAIUDAAAAAA==&#10;" fillcolor="#d8d8d8 [2732]" strokecolor="black [3213]"/>
            <v:rect id="Rectangle 80" o:spid="_x0000_s1104" style="position:absolute;left:15347;top:15659;width:2413;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BGMMA&#10;AADbAAAADwAAAGRycy9kb3ducmV2LnhtbESPzWoCQRCE7wHfYeiAtzibEKNuHEUMijn6g+dmp93d&#10;uN2zzEx0zdNnAgGPRVV9RU3nHTfqQj7UTgw8DzJQJIWztZQGDvvV0xhUiCgWGydk4EYB5rPewxRz&#10;666ypcsulipBJORooIqxzbUORUWMYeBakuSdnGeMSfpSW4/XBOdGv2TZm2asJS1U2NKyouK8+2YD&#10;28P6dbj+3Cx/av76YN9wyM5HY/qP3eIdVKQu3sP/7Y01MJrA35f0A/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8BGMMAAADbAAAADwAAAAAAAAAAAAAAAACYAgAAZHJzL2Rv&#10;d25yZXYueG1sUEsFBgAAAAAEAAQA9QAAAIgDAAAAAA==&#10;" fillcolor="#d8d8d8 [2732]" strokecolor="black [3213]"/>
            <v:rect id="Rectangle 81" o:spid="_x0000_s1105" style="position:absolute;left:21336;top:15665;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YosAA&#10;AADbAAAADwAAAGRycy9kb3ducmV2LnhtbERPS2vCQBC+C/0PyxR6002lLSF1DUVR7NEHPQ/ZMYnJ&#10;zIbdVdP++u6h0OPH916UI/fqRj60Tgw8zzJQJJWzrdQGTsfNNAcVIorF3gkZ+KYA5fJhssDCurvs&#10;6XaItUohEgo00MQ4FFqHqiHGMHMDSeLOzjPGBH2trcd7Cudez7PsTTO2khoaHGjVUNUdrmxgf9q+&#10;vG4/d6ufli9r9j2HrPsy5ulx/HgHFWmM/+I/984ayNP69CX9AL3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DYosAAAADbAAAADwAAAAAAAAAAAAAAAACYAgAAZHJzL2Rvd25y&#10;ZXYueG1sUEsFBgAAAAAEAAQA9QAAAIUDAAAAAA==&#10;" fillcolor="#d8d8d8 [2732]" strokecolor="black [3213]"/>
            <v:rect id="Rectangle 82" o:spid="_x0000_s1106" style="position:absolute;left:18351;top:15665;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x9OcIA&#10;AADbAAAADwAAAGRycy9kb3ducmV2LnhtbESPzWoCQRCE74G8w9ABb3HWEIOsjhIMET36g+dmp91d&#10;3e5ZZia6+vSOIORYVNVX1GTWcaPO5EPtxMCgn4EiKZytpTSw2/6+j0CFiGKxcUIGrhRgNn19mWBu&#10;3UXWdN7EUiWIhBwNVDG2udahqIgx9F1LkryD84wxSV9q6/GS4Nzojyz70oy1pIUKW5pXVJw2f2xg&#10;vVt8Dher5fxW8/GHfcMhO+2N6b1132NQkbr4H362l9bAaACPL+kH6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rH05wgAAANsAAAAPAAAAAAAAAAAAAAAAAJgCAABkcnMvZG93&#10;bnJldi54bWxQSwUGAAAAAAQABAD1AAAAhwMAAAAA&#10;" fillcolor="#d8d8d8 [2732]" strokecolor="black [3213]"/>
            <v:rect id="Rectangle 83" o:spid="_x0000_s1107" style="position:absolute;left:24320;top:15665;width:2419;height:24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7jTsIA&#10;AADbAAAADwAAAGRycy9kb3ducmV2LnhtbESPzWoCQRCE7wHfYWjBW5xVTJDVUURRzNEfPDc7nd2N&#10;2z3LzKhrnj4TCORYVNVX1HzZcaPu5EPtxMBomIEiKZytpTRwPm1fp6BCRLHYOCEDTwqwXPRe5phb&#10;95AD3Y+xVAkiIUcDVYxtrnUoKmIMQ9eSJO/TecaYpC+19fhIcG70OMveNWMtaaHCltYVFdfjjQ0c&#10;zrvJ2+5jv/6u+WvDvuGQXS/GDPrdagYqUhf/w3/tvTUwHcPvl/QD9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fuNOwgAAANsAAAAPAAAAAAAAAAAAAAAAAJgCAABkcnMvZG93&#10;bnJldi54bWxQSwUGAAAAAAQABAD1AAAAhwMAAAAA&#10;" fillcolor="#d8d8d8 [2732]" strokecolor="black [3213]"/>
            <w10:wrap type="none"/>
            <w10:anchorlock/>
          </v:group>
        </w:pict>
      </w:r>
    </w:p>
    <w:p w:rsidR="002345B1" w:rsidRPr="008A2AB0" w:rsidRDefault="00CE2BF2" w:rsidP="002345B1">
      <w:pPr>
        <w:rPr>
          <w:rFonts w:eastAsia="微软雅黑"/>
        </w:rPr>
      </w:pPr>
      <w:r>
        <w:rPr>
          <w:rFonts w:eastAsia="微软雅黑"/>
          <w:noProof/>
          <w:lang w:val="en-US" w:eastAsia="zh-CN"/>
        </w:rPr>
      </w:r>
      <w:r>
        <w:rPr>
          <w:rFonts w:eastAsia="微软雅黑"/>
          <w:noProof/>
          <w:lang w:val="en-US" w:eastAsia="zh-CN"/>
        </w:rPr>
        <w:pict>
          <v:group id="Canvas 148" o:spid="_x0000_s1108" editas="canvas" style="width:217.65pt;height:181.35pt;mso-position-horizontal-relative:char;mso-position-vertical-relative:line" coordsize="27641,23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">
            <v:shape id="_x0000_s1109" type="#_x0000_t75" style="position:absolute;width:27641;height:23031;visibility:visible">
              <v:fill o:detectmouseclick="t"/>
              <v:path o:connecttype="none"/>
            </v:shape>
            <v:rect id="Rectangle 115" o:spid="_x0000_s1110" style="position:absolute;left:14865;top:1986;width:12393;height:191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afMAA&#10;AADcAAAADwAAAGRycy9kb3ducmV2LnhtbERP24rCMBB9F/yHMMK+yJqquEg1yrIg+FLBywcMzdgU&#10;m0lsUu3+/WZB8G0O5zrrbW8b8aA21I4VTCcZCOLS6ZorBZfz7nMJIkRkjY1jUvBLAbab4WCNuXZP&#10;PtLjFCuRQjjkqMDE6HMpQ2nIYpg4T5y4q2stxgTbSuoWnyncNnKWZV/SYs2pwaCnH0Pl7dRZBX23&#10;vN+L7mYNzYtmPIv+UHiv1Meo/16BiNTHt/jl3us0f7qA/2fS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aafMAAAADcAAAADwAAAAAAAAAAAAAAAACYAgAAZHJzL2Rvd25y&#10;ZXYueG1sUEsFBgAAAAAEAAQA9QAAAIUDAAAAAA==&#10;" filled="f" strokecolor="black [3213]"/>
            <v:shape id="Text Box 116" o:spid="_x0000_s1111" type="#_x0000_t202" style="position:absolute;left:15258;top:4006;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mGcMA&#10;AADcAAAADwAAAGRycy9kb3ducmV2LnhtbERPyWrDMBC9F/oPYgq9NbJ7CMWJEkoXyCFdskFym1hT&#10;29QaGWniuH9fFQq5zeOtM50PrlU9hdh4NpCPMlDEpbcNVwa2m9e7B1BRkC22nsnAD0WYz66vplhY&#10;f+YV9WupVArhWKCBWqQrtI5lTQ7jyHfEifvywaEkGCptA55TuGv1fZaNtcOGU0ONHT3VVH6vT85A&#10;u49heczk0D9Xb/L5oU+7l/zdmNub4XECSmiQi/jfvbBpfj6Gv2fSBXr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1mGcMAAADcAAAADwAAAAAAAAAAAAAAAACYAgAAZHJzL2Rv&#10;d25yZXYueG1sUEsFBgAAAAAEAAQA9QAAAIgDAAAAAA==&#10;" filled="f" stroked="f" strokeweight=".5pt">
              <v:textbox inset="0,0,0,0">
                <w:txbxContent>
                  <w:p w:rsidR="002F36D9" w:rsidRPr="009A0D91" w:rsidRDefault="002F36D9" w:rsidP="002345B1">
                    <w:pPr>
                      <w:ind w:left="0"/>
                      <w:rPr>
                        <w:sz w:val="14"/>
                      </w:rPr>
                    </w:pPr>
                    <w:proofErr w:type="gramStart"/>
                    <w:r>
                      <w:rPr>
                        <w:sz w:val="14"/>
                      </w:rPr>
                      <w:t>n</w:t>
                    </w:r>
                    <w:r w:rsidRPr="009A0D91">
                      <w:rPr>
                        <w:sz w:val="14"/>
                      </w:rPr>
                      <w:t>ame</w:t>
                    </w:r>
                    <w:proofErr w:type="gramEnd"/>
                  </w:p>
                </w:txbxContent>
              </v:textbox>
            </v:shape>
            <v:shape id="Text Box 117" o:spid="_x0000_s1112" type="#_x0000_t202" style="position:absolute;left:15258;top:5969;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DgsQA&#10;AADcAAAADwAAAGRycy9kb3ducmV2LnhtbERPS0vDQBC+C/0PyxR6s5t4qCV2W0Qt9OCj1hb0NmbH&#10;JJidDbvTNP57Vyh4m4/vOYvV4FrVU4iNZwP5NANFXHrbcGVg/7a+nIOKgmyx9UwGfijCajm6WGBh&#10;/Ylfqd9JpVIIxwIN1CJdoXUsa3IYp74jTtyXDw4lwVBpG/CUwl2rr7Jsph02nBpq7OiupvJ7d3QG&#10;2vcYHj8z+ejvqyfZvujj4SF/NmYyHm5vQAkN8i8+uzc2zc+v4e+ZdI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Rw4LEAAAA3AAAAA8AAAAAAAAAAAAAAAAAmAIAAGRycy9k&#10;b3ducmV2LnhtbFBLBQYAAAAABAAEAPUAAACJAwAAAAA=&#10;" filled="f" stroked="f" strokeweight=".5pt">
              <v:textbox inset="0,0,0,0">
                <w:txbxContent>
                  <w:p w:rsidR="002F36D9" w:rsidRPr="009A0D91" w:rsidRDefault="002F36D9" w:rsidP="002345B1">
                    <w:pPr>
                      <w:ind w:left="0"/>
                      <w:rPr>
                        <w:sz w:val="14"/>
                      </w:rPr>
                    </w:pPr>
                    <w:proofErr w:type="gramStart"/>
                    <w:r>
                      <w:rPr>
                        <w:sz w:val="14"/>
                      </w:rPr>
                      <w:t>telephone</w:t>
                    </w:r>
                    <w:proofErr w:type="gramEnd"/>
                  </w:p>
                </w:txbxContent>
              </v:textbox>
            </v:shape>
            <v:shape id="Text Box 118" o:spid="_x0000_s1113" type="#_x0000_t202" style="position:absolute;left:15258;top:7877;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5X8MYA&#10;AADcAAAADwAAAGRycy9kb3ducmV2LnhtbESPzU7DQAyE70h9h5WRuNFNOCAUuq1QAYkDfy0gwc1k&#10;3SRq1hvtuml4e3xA4mZrxjOfF6sp9GaklLvIDsp5AYa4jr7jxsH72/35FZgsyB77yOTghzKslrOT&#10;BVY+HnlD41YaoyGcK3TQigyVtbluKWCex4FYtV1MAUXX1Fif8KjhobcXRXFpA3asDS0OtG6p3m8P&#10;wUH/mdPjdyFf423zJK8v9vBxVz47d3Y63VyDEZrk3/x3/eAVv1RafUYns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5X8MYAAADcAAAADwAAAAAAAAAAAAAAAACYAgAAZHJz&#10;L2Rvd25yZXYueG1sUEsFBgAAAAAEAAQA9QAAAIsDAAAAAA==&#10;" filled="f" stroked="f" strokeweight=".5pt">
              <v:textbox inset="0,0,0,0">
                <w:txbxContent>
                  <w:p w:rsidR="002F36D9" w:rsidRPr="009A0D91" w:rsidRDefault="002F36D9" w:rsidP="002345B1">
                    <w:pPr>
                      <w:ind w:left="0"/>
                      <w:rPr>
                        <w:sz w:val="14"/>
                      </w:rPr>
                    </w:pPr>
                    <w:proofErr w:type="gramStart"/>
                    <w:r>
                      <w:rPr>
                        <w:sz w:val="14"/>
                      </w:rPr>
                      <w:t>birthday</w:t>
                    </w:r>
                    <w:proofErr w:type="gramEnd"/>
                  </w:p>
                </w:txbxContent>
              </v:textbox>
            </v:shape>
            <v:shape id="Text Box 119" o:spid="_x0000_s1114" type="#_x0000_t202" style="position:absolute;left:15258;top:2435;width:7125;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Lya8QA&#10;AADcAAAADwAAAGRycy9kb3ducmV2LnhtbERPS0vDQBC+C/0PyxR6s5t4KDZ2W0Qt9OCj1hb0NmbH&#10;JJidDbvTNP57Vyh4m4/vOYvV4FrVU4iNZwP5NANFXHrbcGVg/7a+vAYVBdli65kM/FCE1XJ0scDC&#10;+hO/Ur+TSqUQjgUaqEW6QutY1uQwTn1HnLgvHxxKgqHSNuAphbtWX2XZTDtsODXU2NFdTeX37ugM&#10;tO8xPH5m8tHfV0+yfdHHw0P+bMxkPNzegBIa5F98dm9smp/P4e+ZdI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8mvEAAAA3AAAAA8AAAAAAAAAAAAAAAAAmAIAAGRycy9k&#10;b3ducmV2LnhtbFBLBQYAAAAABAAEAPUAAACJAwAAAAA=&#10;" filled="f" stroked="f" strokeweight=".5pt">
              <v:textbox inset="0,0,0,0">
                <w:txbxContent>
                  <w:p w:rsidR="002F36D9" w:rsidRPr="009A0D91" w:rsidRDefault="002F36D9" w:rsidP="002345B1">
                    <w:pPr>
                      <w:ind w:left="0"/>
                      <w:rPr>
                        <w:b/>
                        <w:sz w:val="10"/>
                      </w:rPr>
                    </w:pPr>
                    <w:r w:rsidRPr="009A0D91">
                      <w:rPr>
                        <w:b/>
                        <w:sz w:val="10"/>
                      </w:rPr>
                      <w:t>CONTACT</w:t>
                    </w:r>
                  </w:p>
                </w:txbxContent>
              </v:textbox>
            </v:shape>
            <v:shape id="Text Box 120" o:spid="_x0000_s1115" type="#_x0000_t202" style="position:absolute;left:20419;top:4006;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RS8YA&#10;AADcAAAADwAAAGRycy9kb3ducmV2LnhtbESPzU7DQAyE70h9h5UrcaOb9oBQ6LZCUCQO/BYqlZvJ&#10;miRq1hvtuml4e3xA4mZrxjOfl+sxdGaglNvIDuazAgxxFX3LtYOP9/uLKzBZkD12kcnBD2VYryZn&#10;Syx9PPEbDVupjYZwLtFBI9KX1uaqoYB5Fnti1b5jCii6ptr6hCcND51dFMWlDdiyNjTY021D1WF7&#10;DA66fU6PX4V8Dnf1k7y+2ONuM3927nw63lyDERrl3/x3/eAVf6H4+oxOY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SRS8YAAADcAAAADwAAAAAAAAAAAAAAAACYAgAAZHJz&#10;L2Rvd25yZXYueG1sUEsFBgAAAAAEAAQA9QAAAIsDAAAAAA==&#10;" filled="f" stroked="f" strokeweight=".5pt">
              <v:textbox inset="0,0,0,0">
                <w:txbxContent>
                  <w:p w:rsidR="002F36D9" w:rsidRPr="009A0D91" w:rsidRDefault="002F36D9" w:rsidP="002345B1">
                    <w:pPr>
                      <w:ind w:left="0"/>
                      <w:rPr>
                        <w:sz w:val="14"/>
                      </w:rPr>
                    </w:pPr>
                    <w:r>
                      <w:rPr>
                        <w:sz w:val="14"/>
                      </w:rPr>
                      <w:t>John Smith</w:t>
                    </w:r>
                  </w:p>
                </w:txbxContent>
              </v:textbox>
            </v:shape>
            <v:shape id="Text Box 121" o:spid="_x0000_s1116" type="#_x0000_t202" style="position:absolute;left:20419;top:5969;width:6844;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00MQA&#10;AADcAAAADwAAAGRycy9kb3ducmV2LnhtbERPS2vCQBC+F/wPywi91U08lJK6iqiFHvrSVrC3aXZM&#10;gtnZsDvG9N93C4Xe5uN7zmwxuFb1FGLj2UA+yUARl942XBn4eH+4uQMVBdli65kMfFOExXx0NcPC&#10;+gtvqd9JpVIIxwIN1CJdoXUsa3IYJ74jTtzRB4eSYKi0DXhJ4a7V0yy71Q4bTg01drSqqTztzs5A&#10;e4jh6SuTz35dPcvbqz7vN/mLMdfjYXkPSmiQf/Gf+9Gm+dMcfp9JF+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NNDEAAAA3AAAAA8AAAAAAAAAAAAAAAAAmAIAAGRycy9k&#10;b3ducmV2LnhtbFBLBQYAAAAABAAEAPUAAACJAwAAAAA=&#10;" filled="f" stroked="f" strokeweight=".5pt">
              <v:textbox inset="0,0,0,0">
                <w:txbxContent>
                  <w:p w:rsidR="002F36D9" w:rsidRPr="009A0D91" w:rsidRDefault="002F36D9" w:rsidP="002345B1">
                    <w:pPr>
                      <w:ind w:left="0"/>
                      <w:rPr>
                        <w:sz w:val="14"/>
                      </w:rPr>
                    </w:pPr>
                    <w:r>
                      <w:rPr>
                        <w:sz w:val="14"/>
                      </w:rPr>
                      <w:t>07123 456789</w:t>
                    </w:r>
                  </w:p>
                </w:txbxContent>
              </v:textbox>
            </v:shape>
            <v:shape id="Text Box 122" o:spid="_x0000_s1117" type="#_x0000_t202" style="position:absolute;left:20419;top:7877;width:6844;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qp8QA&#10;AADcAAAADwAAAGRycy9kb3ducmV2LnhtbERPS2vCQBC+F/oflin0VjfmUEp0FVELPfSlrWBv0+yY&#10;BLOzYXeM6b/vFgre5uN7znQ+uFb1FGLj2cB4lIEiLr1tuDLw+fF49wAqCrLF1jMZ+KEI89n11RQL&#10;68+8oX4rlUohHAs0UIt0hdaxrMlhHPmOOHEHHxxKgqHSNuA5hbtW51l2rx02nBpq7GhZU3ncnpyB&#10;dh/D83cmX/2qepH3N33arcevxtzeDIsJKKFBLuJ/95NN8/Mc/p5JF+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qqfEAAAA3AAAAA8AAAAAAAAAAAAAAAAAmAIAAGRycy9k&#10;b3ducmV2LnhtbFBLBQYAAAAABAAEAPUAAACJAwAAAAA=&#10;" filled="f" stroked="f" strokeweight=".5pt">
              <v:textbox inset="0,0,0,0">
                <w:txbxContent>
                  <w:p w:rsidR="002F36D9" w:rsidRPr="009A0D91" w:rsidRDefault="002F36D9" w:rsidP="002345B1">
                    <w:pPr>
                      <w:ind w:left="0"/>
                      <w:rPr>
                        <w:sz w:val="14"/>
                      </w:rPr>
                    </w:pPr>
                    <w:r>
                      <w:rPr>
                        <w:sz w:val="14"/>
                      </w:rPr>
                      <w:t>3 July 1970</w:t>
                    </w:r>
                  </w:p>
                </w:txbxContent>
              </v:textbox>
            </v:shape>
            <v:shape id="Text Box 123" o:spid="_x0000_s1118" type="#_x0000_t202" style="position:absolute;left:15258;top:9840;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PPMQA&#10;AADcAAAADwAAAGRycy9kb3ducmV2LnhtbERPS2vCQBC+F/wPywje6kaFUlJXEdtCD32pLdTbmB2T&#10;YHY27I4x/ffdQqG3+fieM1/2rlEdhVh7NjAZZ6CIC29rLg187B6vb0FFQbbYeCYD3xRhuRhczTG3&#10;/sIb6rZSqhTCMUcDlUibax2LihzGsW+JE3f0waEkGEptA15SuGv0NMtutMOaU0OFLa0rKk7bszPQ&#10;fMXwfMhk392XL/L+ps+fD5NXY0bDfnUHSqiXf/Gf+8mm+dMZ/D6TLt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GDzzEAAAA3AAAAA8AAAAAAAAAAAAAAAAAmAIAAGRycy9k&#10;b3ducmV2LnhtbFBLBQYAAAAABAAEAPUAAACJAwAAAAA=&#10;" filled="f" stroked="f" strokeweight=".5pt">
              <v:textbox inset="0,0,0,0">
                <w:txbxContent>
                  <w:p w:rsidR="002F36D9" w:rsidRPr="009A0D91" w:rsidRDefault="002F36D9" w:rsidP="002345B1">
                    <w:pPr>
                      <w:ind w:left="0"/>
                      <w:rPr>
                        <w:sz w:val="14"/>
                      </w:rPr>
                    </w:pPr>
                    <w:proofErr w:type="gramStart"/>
                    <w:r>
                      <w:rPr>
                        <w:sz w:val="14"/>
                      </w:rPr>
                      <w:t>address</w:t>
                    </w:r>
                    <w:proofErr w:type="gramEnd"/>
                  </w:p>
                </w:txbxContent>
              </v:textbox>
            </v:shape>
            <v:shape id="Text Box 124" o:spid="_x0000_s1119" type="#_x0000_t202" style="position:absolute;left:20419;top:9840;width:6844;height:41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SMQA&#10;AADcAAAADwAAAGRycy9kb3ducmV2LnhtbERPS2vCQBC+F/wPywje6kaRUlJXEdtCD32pLdTbmB2T&#10;YHY27I4x/ffdQqG3+fieM1/2rlEdhVh7NjAZZ6CIC29rLg187B6vb0FFQbbYeCYD3xRhuRhczTG3&#10;/sIb6rZSqhTCMUcDlUibax2LihzGsW+JE3f0waEkGEptA15SuGv0NMtutMOaU0OFLa0rKk7bszPQ&#10;fMXwfMhk392XL/L+ps+fD5NXY0bDfnUHSqiXf/Gf+8mm+dMZ/D6TLt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vl0jEAAAA3AAAAA8AAAAAAAAAAAAAAAAAmAIAAGRycy9k&#10;b3ducmV2LnhtbFBLBQYAAAAABAAEAPUAAACJAwAAAAA=&#10;" filled="f" stroked="f" strokeweight=".5pt">
              <v:textbox inset="0,0,0,0">
                <w:txbxContent>
                  <w:p w:rsidR="002F36D9" w:rsidRPr="009A0D91" w:rsidRDefault="002F36D9" w:rsidP="002345B1">
                    <w:pPr>
                      <w:pStyle w:val="NoSpacing"/>
                      <w:rPr>
                        <w:sz w:val="14"/>
                      </w:rPr>
                    </w:pPr>
                    <w:r w:rsidRPr="009A0D91">
                      <w:rPr>
                        <w:sz w:val="14"/>
                      </w:rPr>
                      <w:t>1 Street Road</w:t>
                    </w:r>
                  </w:p>
                  <w:p w:rsidR="002F36D9" w:rsidRDefault="002F36D9" w:rsidP="002345B1">
                    <w:pPr>
                      <w:pStyle w:val="NoSpacing"/>
                      <w:rPr>
                        <w:sz w:val="14"/>
                      </w:rPr>
                    </w:pPr>
                    <w:r>
                      <w:rPr>
                        <w:sz w:val="14"/>
                      </w:rPr>
                      <w:t>Townsville</w:t>
                    </w:r>
                  </w:p>
                  <w:p w:rsidR="002F36D9" w:rsidRPr="009A0D91" w:rsidRDefault="002F36D9" w:rsidP="002345B1">
                    <w:pPr>
                      <w:pStyle w:val="NoSpacing"/>
                      <w:rPr>
                        <w:sz w:val="14"/>
                      </w:rPr>
                    </w:pPr>
                    <w:r>
                      <w:rPr>
                        <w:sz w:val="14"/>
                      </w:rPr>
                      <w:t>AB12 3CD</w:t>
                    </w:r>
                  </w:p>
                </w:txbxContent>
              </v:textbox>
            </v:shape>
            <v:rect id="Rectangle 135" o:spid="_x0000_s1120" style="position:absolute;top:1986;width:12393;height:191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GHMIA&#10;AADcAAAADwAAAGRycy9kb3ducmV2LnhtbERPS2rDMBDdF3oHMYVsSiLXISG4kU0IFLJxIWkPMFhT&#10;y8QaKZYcu7evCoXu5vG+s69m24s7DaFzrOBllYEgbpzuuFXw+fG23IEIEVlj75gUfFOAqnx82GOh&#10;3cRnul9iK1IIhwIVmBh9IWVoDFkMK+eJE/flBosxwaGVesAphdte5lm2lRY7Tg0GPR0NNdfLaBXM&#10;4+52q8erNbSu++c8+vfae6UWT/PhFUSkOf6L/9wnneavN/D7TLp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8YcwgAAANwAAAAPAAAAAAAAAAAAAAAAAJgCAABkcnMvZG93&#10;bnJldi54bWxQSwUGAAAAAAQABAD1AAAAhwMAAAAA&#10;" filled="f" strokecolor="black [3213]"/>
            <v:shape id="Text Box 139" o:spid="_x0000_s1121" type="#_x0000_t202" style="position:absolute;left:392;top:2435;width:7125;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euC8QA&#10;AADcAAAADwAAAGRycy9kb3ducmV2LnhtbERPS0vDQBC+F/oflil4azdVkDZ2W8QH9FCrVgW9jdkx&#10;CWZnw+40jf/eLRR6m4/vOYtV7xrVUYi1ZwPTSQaKuPC25tLA+9vjeAYqCrLFxjMZ+KMIq+VwsMDc&#10;+gO/UreTUqUQjjkaqETaXOtYVOQwTnxLnLgfHxxKgqHUNuAhhbtGX2bZtXZYc2qosKW7iorf3d4Z&#10;aD5j2Hxn8tXdl0/y8qz3Hw/TrTEXo/72BpRQL2fxyb22af7VHI7PpAv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3rgvEAAAA3AAAAA8AAAAAAAAAAAAAAAAAmAIAAGRycy9k&#10;b3ducmV2LnhtbFBLBQYAAAAABAAEAPUAAACJAwAAAAA=&#10;" filled="f" stroked="f" strokeweight=".5pt">
              <v:textbox inset="0,0,0,0">
                <w:txbxContent>
                  <w:p w:rsidR="002F36D9" w:rsidRPr="009A0D91" w:rsidRDefault="002F36D9" w:rsidP="002345B1">
                    <w:pPr>
                      <w:ind w:left="0"/>
                      <w:rPr>
                        <w:b/>
                        <w:sz w:val="10"/>
                      </w:rPr>
                    </w:pPr>
                    <w:r w:rsidRPr="009A0D91">
                      <w:rPr>
                        <w:b/>
                        <w:sz w:val="10"/>
                      </w:rPr>
                      <w:t>CONTACT</w:t>
                    </w:r>
                  </w:p>
                </w:txbxContent>
              </v:textbox>
            </v:shape>
            <v:shape id="Text Box 145" o:spid="_x0000_s1122" type="#_x0000_t202" style="position:absolute;left:168;top:360;width:11704;height:16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yTXsYA&#10;AADbAAAADwAAAGRycy9kb3ducmV2LnhtbESPX0vDQBDE3wv9DscWfGsvVbAl9lrEP9CHWrUq6Nua&#10;W5Ngbi/cbdP47b1CoY/DzPyGWax616iOQqw9G5hOMlDEhbc1lwbe3x7Hc1BRkC02nsnAH0VYLYeD&#10;BebWH/iVup2UKkE45migEmlzrWNRkcM48S1x8n58cChJhlLbgIcEd42+zLJr7bDmtFBhS3cVFb+7&#10;vTPQfMaw+c7kq7svn+TlWe8/HqZbYy5G/e0NKKFezuFTe20NXM3g+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yTXsYAAADbAAAADwAAAAAAAAAAAAAAAACYAgAAZHJz&#10;L2Rvd25yZXYueG1sUEsFBgAAAAAEAAQA9QAAAIsDAAAAAA==&#10;" filled="f" stroked="f" strokeweight=".5pt">
              <v:textbox inset="0,0,0,0">
                <w:txbxContent>
                  <w:p w:rsidR="002F36D9" w:rsidRPr="00710AA8" w:rsidRDefault="002F36D9" w:rsidP="002345B1">
                    <w:pPr>
                      <w:ind w:left="0"/>
                      <w:rPr>
                        <w:rFonts w:eastAsiaTheme="minorEastAsia"/>
                        <w:color w:val="FF0000"/>
                        <w:sz w:val="16"/>
                        <w:lang w:eastAsia="zh-CN"/>
                      </w:rPr>
                    </w:pPr>
                    <w:r w:rsidRPr="00710AA8">
                      <w:rPr>
                        <w:rFonts w:ascii="微软雅黑" w:eastAsia="微软雅黑" w:hAnsi="微软雅黑" w:hint="eastAsia"/>
                        <w:color w:val="FF0000"/>
                        <w:sz w:val="16"/>
                        <w:lang w:eastAsia="zh-CN"/>
                      </w:rPr>
                      <w:t>不正确</w:t>
                    </w:r>
                  </w:p>
                </w:txbxContent>
              </v:textbox>
            </v:shape>
            <v:shape id="Text Box 146" o:spid="_x0000_s1123" type="#_x0000_t202" style="position:absolute;left:14922;top:360;width:9401;height:20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JBMQA&#10;AADcAAAADwAAAGRycy9kb3ducmV2LnhtbERPS2vCQBC+F/oflhF6qxuLSEldRWwLHvpSW6i3MTsm&#10;odnZsDvG+O/dQqG3+fieM533rlEdhVh7NjAaZqCIC29rLg18bp9v70FFQbbYeCYDZ4own11fTTG3&#10;/sRr6jZSqhTCMUcDlUibax2LihzGoW+JE3fwwaEkGEptA55SuGv0XZZNtMOaU0OFLS0rKn42R2eg&#10;+Y7hZZ/JrnssX+XjXR+/nkZvxtwM+sUDKKFe/sV/7pVN88cT+H0mXa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uSQTEAAAA3AAAAA8AAAAAAAAAAAAAAAAAmAIAAGRycy9k&#10;b3ducmV2LnhtbFBLBQYAAAAABAAEAPUAAACJAwAAAAA=&#10;" filled="f" stroked="f" strokeweight=".5pt">
              <v:textbox inset="0,0,0,0">
                <w:txbxContent>
                  <w:p w:rsidR="002F36D9" w:rsidRPr="00710AA8" w:rsidRDefault="002F36D9" w:rsidP="002345B1">
                    <w:pPr>
                      <w:ind w:left="0"/>
                      <w:rPr>
                        <w:rFonts w:eastAsiaTheme="minorEastAsia"/>
                        <w:color w:val="00B050"/>
                        <w:sz w:val="16"/>
                        <w:lang w:eastAsia="zh-CN"/>
                      </w:rPr>
                    </w:pPr>
                    <w:r w:rsidRPr="007F70A3">
                      <w:rPr>
                        <w:rFonts w:ascii="微软雅黑" w:eastAsia="微软雅黑" w:hAnsi="微软雅黑" w:hint="eastAsia"/>
                        <w:color w:val="00B050"/>
                        <w:sz w:val="16"/>
                        <w:lang w:eastAsia="zh-CN"/>
                      </w:rPr>
                      <w:t>正确</w:t>
                    </w:r>
                  </w:p>
                </w:txbxContent>
              </v:textbox>
            </v:shape>
            <v:shape id="Text Box 149" o:spid="_x0000_s1124" type="#_x0000_t202" style="position:absolute;left:480;top:4006;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HddsQA&#10;AADcAAAADwAAAGRycy9kb3ducmV2LnhtbERPS0vDQBC+F/oflil4azcVkTZ2W8QH9FCrVgW9jdkx&#10;CWZnw+40jf/eLRR6m4/vOYtV7xrVUYi1ZwPTSQaKuPC25tLA+9vjeAYqCrLFxjMZ+KMIq+VwsMDc&#10;+gO/UreTUqUQjjkaqETaXOtYVOQwTnxLnLgfHxxKgqHUNuAhhbtGX2bZtXZYc2qosKW7iorf3d4Z&#10;aD5j2Hxn8tXdl0/y8qz3Hw/TrTEXo/72BpRQL2fxyb22af7VHI7PpAv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x3XbEAAAA3AAAAA8AAAAAAAAAAAAAAAAAmAIAAGRycy9k&#10;b3ducmV2LnhtbFBLBQYAAAAABAAEAPUAAACJAwAAAAA=&#10;" filled="f" stroked="f" strokeweight=".5pt">
              <v:textbox inset="0,0,0,0">
                <w:txbxContent>
                  <w:p w:rsidR="002F36D9" w:rsidRPr="009A0D91" w:rsidRDefault="002F36D9" w:rsidP="002345B1">
                    <w:pPr>
                      <w:ind w:left="0"/>
                      <w:rPr>
                        <w:sz w:val="14"/>
                      </w:rPr>
                    </w:pPr>
                    <w:proofErr w:type="gramStart"/>
                    <w:r>
                      <w:rPr>
                        <w:sz w:val="14"/>
                      </w:rPr>
                      <w:t>n</w:t>
                    </w:r>
                    <w:r w:rsidRPr="009A0D91">
                      <w:rPr>
                        <w:sz w:val="14"/>
                      </w:rPr>
                      <w:t>ame</w:t>
                    </w:r>
                    <w:proofErr w:type="gramEnd"/>
                  </w:p>
                </w:txbxContent>
              </v:textbox>
            </v:shape>
            <v:shape id="Text Box 150" o:spid="_x0000_s1125" type="#_x0000_t202" style="position:absolute;left:480;top:7444;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LiNsYA&#10;AADcAAAADwAAAGRycy9kb3ducmV2LnhtbESPzUvDQBDF74L/wzKCN7upoEjstogf4MGvthba2zQ7&#10;JsHsbNidpvG/dw6Ctxnem/d+M1uMoTMDpdxGdjCdFGCIq+hbrh18rp8ubsBkQfbYRSYHP5RhMT89&#10;mWHp45GXNKykNhrCuUQHjUhfWpurhgLmSeyJVfuKKaDommrrEx41PHT2siiubcCWtaHBnu4bqr5X&#10;h+Cg2+b0si9kNzzUr/Lxbg+bx+mbc+dn490tGKFR/s1/189e8a8UX5/RCez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LiNsYAAADcAAAADwAAAAAAAAAAAAAAAACYAgAAZHJz&#10;L2Rvd25yZXYueG1sUEsFBgAAAAAEAAQA9QAAAIsDAAAAAA==&#10;" filled="f" stroked="f" strokeweight=".5pt">
              <v:textbox inset="0,0,0,0">
                <w:txbxContent>
                  <w:p w:rsidR="002F36D9" w:rsidRPr="009A0D91" w:rsidRDefault="002F36D9" w:rsidP="002345B1">
                    <w:pPr>
                      <w:ind w:left="0"/>
                      <w:rPr>
                        <w:sz w:val="14"/>
                      </w:rPr>
                    </w:pPr>
                    <w:proofErr w:type="gramStart"/>
                    <w:r>
                      <w:rPr>
                        <w:sz w:val="14"/>
                      </w:rPr>
                      <w:t>telephone</w:t>
                    </w:r>
                    <w:proofErr w:type="gramEnd"/>
                  </w:p>
                </w:txbxContent>
              </v:textbox>
            </v:shape>
            <v:shape id="Text Box 151" o:spid="_x0000_s1126" type="#_x0000_t202" style="position:absolute;left:480;top:8712;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5HrcQA&#10;AADcAAAADwAAAGRycy9kb3ducmV2LnhtbERPS0vDQBC+C/0PyxR6s5sIlRK7LaIWevBRawt6G7Nj&#10;EszOht1pGv+9KxS8zcf3nMVqcK3qKcTGs4F8moEiLr1tuDKwf1tfzkFFQbbYeiYDPxRhtRxdLLCw&#10;/sSv1O+kUimEY4EGapGu0DqWNTmMU98RJ+7LB4eSYKi0DXhK4a7VV1l2rR02nBpq7OiupvJ7d3QG&#10;2vcYHj8z+ejvqyfZvujj4SF/NmYyHm5vQAkN8i8+uzc2zZ/l8PdMuk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eR63EAAAA3AAAAA8AAAAAAAAAAAAAAAAAmAIAAGRycy9k&#10;b3ducmV2LnhtbFBLBQYAAAAABAAEAPUAAACJAwAAAAA=&#10;" filled="f" stroked="f" strokeweight=".5pt">
              <v:textbox inset="0,0,0,0">
                <w:txbxContent>
                  <w:p w:rsidR="002F36D9" w:rsidRPr="009A0D91" w:rsidRDefault="002F36D9" w:rsidP="002345B1">
                    <w:pPr>
                      <w:ind w:left="0"/>
                      <w:rPr>
                        <w:sz w:val="14"/>
                      </w:rPr>
                    </w:pPr>
                    <w:proofErr w:type="gramStart"/>
                    <w:r>
                      <w:rPr>
                        <w:sz w:val="14"/>
                      </w:rPr>
                      <w:t>birthday</w:t>
                    </w:r>
                    <w:proofErr w:type="gramEnd"/>
                  </w:p>
                </w:txbxContent>
              </v:textbox>
            </v:shape>
            <v:shape id="Text Box 152" o:spid="_x0000_s1127" type="#_x0000_t202" style="position:absolute;left:5641;top:4006;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2sQA&#10;AADcAAAADwAAAGRycy9kb3ducmV2LnhtbERPS2vCQBC+F/wPywje6kbBUlJXEdtCD32pLdTbmB2T&#10;YHY27I4x/ffdQqG3+fieM1/2rlEdhVh7NjAZZ6CIC29rLg187B6vb0FFQbbYeCYD3xRhuRhczTG3&#10;/sIb6rZSqhTCMUcDlUibax2LihzGsW+JE3f0waEkGEptA15SuGv0NMtutMOaU0OFLa0rKk7bszPQ&#10;fMXwfMhk392XL/L+ps+fD5NXY0bDfnUHSqiXf/Gf+8mm+bMp/D6TLt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M2drEAAAA3AAAAA8AAAAAAAAAAAAAAAAAmAIAAGRycy9k&#10;b3ducmV2LnhtbFBLBQYAAAAABAAEAPUAAACJAwAAAAA=&#10;" filled="f" stroked="f" strokeweight=".5pt">
              <v:textbox inset="0,0,0,0">
                <w:txbxContent>
                  <w:p w:rsidR="002F36D9" w:rsidRPr="009A0D91" w:rsidRDefault="002F36D9" w:rsidP="002345B1">
                    <w:pPr>
                      <w:ind w:left="0"/>
                      <w:rPr>
                        <w:sz w:val="14"/>
                      </w:rPr>
                    </w:pPr>
                    <w:r>
                      <w:rPr>
                        <w:sz w:val="14"/>
                      </w:rPr>
                      <w:t>John Smith</w:t>
                    </w:r>
                  </w:p>
                </w:txbxContent>
              </v:textbox>
            </v:shape>
            <v:shape id="Text Box 153" o:spid="_x0000_s1128" type="#_x0000_t202" style="position:absolute;left:5641;top:7444;width:6844;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8QcQA&#10;AADcAAAADwAAAGRycy9kb3ducmV2LnhtbERPS0vDQBC+F/oflil4azdVLCV2W8QH9FCrVgW9jdkx&#10;CWZnw+40jf/eLRR6m4/vOYtV7xrVUYi1ZwPTSQaKuPC25tLA+9vjeA4qCrLFxjMZ+KMIq+VwsMDc&#10;+gO/UreTUqUQjjkaqETaXOtYVOQwTnxLnLgfHxxKgqHUNuAhhbtGX2bZTDusOTVU2NJdRcXvbu8M&#10;NJ8xbL4z+eruyyd5edb7j4fp1piLUX97A0qol7P45F7bNP/6Co7PpAv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AfEHEAAAA3AAAAA8AAAAAAAAAAAAAAAAAmAIAAGRycy9k&#10;b3ducmV2LnhtbFBLBQYAAAAABAAEAPUAAACJAwAAAAA=&#10;" filled="f" stroked="f" strokeweight=".5pt">
              <v:textbox inset="0,0,0,0">
                <w:txbxContent>
                  <w:p w:rsidR="002F36D9" w:rsidRPr="009A0D91" w:rsidRDefault="002F36D9" w:rsidP="002345B1">
                    <w:pPr>
                      <w:ind w:left="0"/>
                      <w:rPr>
                        <w:sz w:val="14"/>
                      </w:rPr>
                    </w:pPr>
                    <w:r>
                      <w:rPr>
                        <w:sz w:val="14"/>
                      </w:rPr>
                      <w:t>07123 456789</w:t>
                    </w:r>
                  </w:p>
                </w:txbxContent>
              </v:textbox>
            </v:shape>
            <v:shape id="Text Box 154" o:spid="_x0000_s1129" type="#_x0000_t202" style="position:absolute;left:5641;top:8712;width:6844;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kNcQA&#10;AADcAAAADwAAAGRycy9kb3ducmV2LnhtbERPS0vDQBC+F/oflil4azcVLSV2W8QH9FCrVgW9jdkx&#10;CWZnw+40jf/eLRR6m4/vOYtV7xrVUYi1ZwPTSQaKuPC25tLA+9vjeA4qCrLFxjMZ+KMIq+VwsMDc&#10;+gO/UreTUqUQjjkaqETaXOtYVOQwTnxLnLgfHxxKgqHUNuAhhbtGX2bZTDusOTVU2NJdRcXvbu8M&#10;NJ8xbL4z+eruyyd5edb7j4fp1piLUX97A0qol7P45F7bNP/6Co7PpAv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p5DXEAAAA3AAAAA8AAAAAAAAAAAAAAAAAmAIAAGRycy9k&#10;b3ducmV2LnhtbFBLBQYAAAAABAAEAPUAAACJAwAAAAA=&#10;" filled="f" stroked="f" strokeweight=".5pt">
              <v:textbox inset="0,0,0,0">
                <w:txbxContent>
                  <w:p w:rsidR="002F36D9" w:rsidRPr="009A0D91" w:rsidRDefault="002F36D9" w:rsidP="002345B1">
                    <w:pPr>
                      <w:ind w:left="0"/>
                      <w:rPr>
                        <w:sz w:val="14"/>
                      </w:rPr>
                    </w:pPr>
                    <w:r>
                      <w:rPr>
                        <w:sz w:val="14"/>
                      </w:rPr>
                      <w:t>3 July 1970</w:t>
                    </w:r>
                  </w:p>
                </w:txbxContent>
              </v:textbox>
            </v:shape>
            <v:shape id="Text Box 155" o:spid="_x0000_s1130" type="#_x0000_t202" style="position:absolute;left:480;top:10774;width:5161;height:1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BrsQA&#10;AADcAAAADwAAAGRycy9kb3ducmV2LnhtbERPS2vCQBC+F/wPywje6saCpaSuIrYFD32pLdTbmB2T&#10;YHY27I4x/ffdQqG3+fieM1v0rlEdhVh7NjAZZ6CIC29rLg187J6u70BFQbbYeCYD3xRhMR9czTC3&#10;/sIb6rZSqhTCMUcDlUibax2LihzGsW+JE3f0waEkGEptA15SuGv0TZbdaoc1p4YKW1pVVJy2Z2eg&#10;+Yrh+ZDJvnsoX+T9TZ8/HyevxoyG/fIelFAv/+I/99qm+dMp/D6TLt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lQa7EAAAA3AAAAA8AAAAAAAAAAAAAAAAAmAIAAGRycy9k&#10;b3ducmV2LnhtbFBLBQYAAAAABAAEAPUAAACJAwAAAAA=&#10;" filled="f" stroked="f" strokeweight=".5pt">
              <v:textbox inset="0,0,0,0">
                <w:txbxContent>
                  <w:p w:rsidR="002F36D9" w:rsidRPr="009A0D91" w:rsidRDefault="002F36D9" w:rsidP="002345B1">
                    <w:pPr>
                      <w:ind w:left="0"/>
                      <w:rPr>
                        <w:sz w:val="14"/>
                      </w:rPr>
                    </w:pPr>
                    <w:proofErr w:type="gramStart"/>
                    <w:r>
                      <w:rPr>
                        <w:sz w:val="14"/>
                      </w:rPr>
                      <w:t>address</w:t>
                    </w:r>
                    <w:proofErr w:type="gramEnd"/>
                  </w:p>
                </w:txbxContent>
              </v:textbox>
            </v:shape>
            <v:shape id="Text Box 156" o:spid="_x0000_s1131" type="#_x0000_t202" style="position:absolute;left:5641;top:10774;width:6844;height:41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f2cQA&#10;AADcAAAADwAAAGRycy9kb3ducmV2LnhtbERPS2vCQBC+F/oflhF6qxsLSkldRWwLHvpSW6i3MTsm&#10;odnZsDvG+O/dQqG3+fieM533rlEdhVh7NjAaZqCIC29rLg18bp9v70FFQbbYeCYDZ4own11fTTG3&#10;/sRr6jZSqhTCMUcDlUibax2LihzGoW+JE3fwwaEkGEptA55SuGv0XZZNtMOaU0OFLS0rKn42R2eg&#10;+Y7hZZ/JrnssX+XjXR+/nkZvxtwM+sUDKKFe/sV/7pVN88cT+H0mXa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339nEAAAA3AAAAA8AAAAAAAAAAAAAAAAAmAIAAGRycy9k&#10;b3ducmV2LnhtbFBLBQYAAAAABAAEAPUAAACJAwAAAAA=&#10;" filled="f" stroked="f" strokeweight=".5pt">
              <v:textbox inset="0,0,0,0">
                <w:txbxContent>
                  <w:p w:rsidR="002F36D9" w:rsidRPr="009A0D91" w:rsidRDefault="002F36D9" w:rsidP="002345B1">
                    <w:pPr>
                      <w:pStyle w:val="NoSpacing"/>
                      <w:rPr>
                        <w:sz w:val="14"/>
                      </w:rPr>
                    </w:pPr>
                    <w:r w:rsidRPr="009A0D91">
                      <w:rPr>
                        <w:sz w:val="14"/>
                      </w:rPr>
                      <w:t>1 Street Road</w:t>
                    </w:r>
                  </w:p>
                  <w:p w:rsidR="002F36D9" w:rsidRDefault="002F36D9" w:rsidP="002345B1">
                    <w:pPr>
                      <w:pStyle w:val="NoSpacing"/>
                      <w:rPr>
                        <w:sz w:val="14"/>
                      </w:rPr>
                    </w:pPr>
                    <w:r>
                      <w:rPr>
                        <w:sz w:val="14"/>
                      </w:rPr>
                      <w:t>Townsville</w:t>
                    </w:r>
                  </w:p>
                  <w:p w:rsidR="002F36D9" w:rsidRPr="009A0D91" w:rsidRDefault="002F36D9" w:rsidP="002345B1">
                    <w:pPr>
                      <w:pStyle w:val="NoSpacing"/>
                      <w:rPr>
                        <w:sz w:val="14"/>
                      </w:rPr>
                    </w:pPr>
                    <w:r>
                      <w:rPr>
                        <w:sz w:val="14"/>
                      </w:rPr>
                      <w:t>AB12 3CD</w:t>
                    </w:r>
                  </w:p>
                </w:txbxContent>
              </v:textbox>
            </v:shape>
            <v:shape id="Text Box 214" o:spid="_x0000_s1132" type="#_x0000_t202" style="position:absolute;left:168;top:21154;width:12317;height:57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Y8icYA&#10;AADcAAAADwAAAGRycy9kb3ducmV2LnhtbESPS2vDMBCE74X+B7GF3BrZIZTgRAmhD+ihzzSB9La1&#10;NraptTLSxnH/fVUI9DjMzDfMYjW4VvUUYuPZQD7OQBGX3jZcGdh+PFzPQEVBtth6JgM/FGG1vLxY&#10;YGH9id+p30ilEoRjgQZqka7QOpY1OYxj3xEn7+CDQ0kyVNoGPCW4a/Uky260w4bTQo0d3dZUfm+O&#10;zkC7j+HpK5PP/q56lrdXfdzd5y/GjK6G9RyU0CD/4XP70RqY5FP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Y8icYAAADcAAAADwAAAAAAAAAAAAAAAACYAgAAZHJz&#10;L2Rvd25yZXYueG1sUEsFBgAAAAAEAAQA9QAAAIsDAAAAAA==&#10;" filled="f" stroked="f" strokeweight=".5pt">
              <v:textbox inset="0,0,0,0">
                <w:txbxContent>
                  <w:p w:rsidR="002F36D9" w:rsidRPr="00710AA8" w:rsidRDefault="002F36D9" w:rsidP="002345B1">
                    <w:pPr>
                      <w:ind w:left="0"/>
                      <w:rPr>
                        <w:rFonts w:ascii="微软雅黑" w:eastAsia="微软雅黑" w:hAnsi="微软雅黑"/>
                        <w:color w:val="000000" w:themeColor="text1"/>
                        <w:sz w:val="16"/>
                        <w:lang w:eastAsia="zh-CN"/>
                      </w:rPr>
                    </w:pPr>
                    <w:r w:rsidRPr="00710AA8">
                      <w:rPr>
                        <w:rFonts w:ascii="微软雅黑" w:eastAsia="微软雅黑" w:hAnsi="微软雅黑" w:hint="eastAsia"/>
                        <w:color w:val="000000" w:themeColor="text1"/>
                        <w:sz w:val="16"/>
                        <w:lang w:eastAsia="zh-CN"/>
                      </w:rPr>
                      <w:t>元素的垂直间距不一致</w:t>
                    </w:r>
                  </w:p>
                </w:txbxContent>
              </v:textbox>
            </v:shape>
            <w10:wrap type="none"/>
            <w10:anchorlock/>
          </v:group>
        </w:pict>
      </w:r>
    </w:p>
    <w:p w:rsidR="002345B1" w:rsidRPr="008A2AB0" w:rsidRDefault="00D456D0" w:rsidP="004B39EB">
      <w:pPr>
        <w:pStyle w:val="Heading3"/>
        <w:rPr>
          <w:rFonts w:eastAsia="微软雅黑"/>
        </w:rPr>
      </w:pPr>
      <w:bookmarkStart w:id="8" w:name="_Toc310927108"/>
      <w:r w:rsidRPr="008A2AB0">
        <w:rPr>
          <w:rFonts w:eastAsia="微软雅黑" w:hint="eastAsia"/>
          <w:lang w:eastAsia="zh-CN"/>
        </w:rPr>
        <w:t>控制反馈</w:t>
      </w:r>
      <w:bookmarkEnd w:id="8"/>
    </w:p>
    <w:p w:rsidR="00D456D0" w:rsidRPr="008A2AB0" w:rsidRDefault="00D456D0" w:rsidP="00E00585">
      <w:pPr>
        <w:rPr>
          <w:rFonts w:eastAsia="微软雅黑"/>
          <w:lang w:eastAsia="zh-CN"/>
        </w:rPr>
      </w:pPr>
      <w:r w:rsidRPr="008A2AB0">
        <w:rPr>
          <w:rFonts w:eastAsia="微软雅黑" w:hint="eastAsia"/>
          <w:lang w:eastAsia="zh-CN"/>
        </w:rPr>
        <w:t>使用标准控件时，应使用标准的动画</w:t>
      </w:r>
    </w:p>
    <w:p w:rsidR="002345B1" w:rsidRPr="008A2AB0" w:rsidRDefault="005C5418" w:rsidP="002345B1">
      <w:pPr>
        <w:pStyle w:val="Heading4"/>
        <w:ind w:hanging="1021"/>
        <w:rPr>
          <w:rFonts w:eastAsia="微软雅黑"/>
        </w:rPr>
      </w:pPr>
      <w:r>
        <w:rPr>
          <w:rFonts w:eastAsia="微软雅黑" w:hint="eastAsia"/>
          <w:lang w:eastAsia="zh-CN"/>
        </w:rPr>
        <w:t>按键</w:t>
      </w:r>
      <w:r w:rsidR="00AB4C74" w:rsidRPr="008A2AB0">
        <w:rPr>
          <w:rFonts w:eastAsia="微软雅黑" w:hint="eastAsia"/>
          <w:lang w:eastAsia="zh-CN"/>
        </w:rPr>
        <w:t>，列表项，行为类似</w:t>
      </w:r>
      <w:r>
        <w:rPr>
          <w:rFonts w:eastAsia="微软雅黑" w:hint="eastAsia"/>
          <w:lang w:eastAsia="zh-CN"/>
        </w:rPr>
        <w:t>按键</w:t>
      </w:r>
      <w:r w:rsidR="00AB4C74" w:rsidRPr="008A2AB0">
        <w:rPr>
          <w:rFonts w:eastAsia="微软雅黑" w:hint="eastAsia"/>
          <w:lang w:eastAsia="zh-CN"/>
        </w:rPr>
        <w:t>的控件</w:t>
      </w:r>
    </w:p>
    <w:p w:rsidR="00D456D0" w:rsidRPr="008A2AB0" w:rsidDel="00894DE3" w:rsidRDefault="00AB4C74" w:rsidP="00AB4C74">
      <w:pPr>
        <w:rPr>
          <w:del w:id="9" w:author="it" w:date="2011-12-12T14:25:00Z"/>
          <w:rFonts w:eastAsia="微软雅黑"/>
          <w:sz w:val="18"/>
          <w:szCs w:val="18"/>
          <w:lang w:eastAsia="zh-CN"/>
        </w:rPr>
      </w:pPr>
      <w:r w:rsidRPr="008A2AB0">
        <w:rPr>
          <w:rFonts w:eastAsia="微软雅黑" w:hint="eastAsia"/>
          <w:sz w:val="18"/>
          <w:szCs w:val="18"/>
          <w:lang w:eastAsia="zh-CN"/>
        </w:rPr>
        <w:t>这些控件都</w:t>
      </w:r>
      <w:r w:rsidR="00D456D0" w:rsidRPr="008A2AB0">
        <w:rPr>
          <w:rFonts w:eastAsia="微软雅黑" w:hint="eastAsia"/>
          <w:sz w:val="18"/>
          <w:szCs w:val="18"/>
          <w:lang w:eastAsia="zh-CN"/>
        </w:rPr>
        <w:t>应使用标准的</w:t>
      </w:r>
      <w:r w:rsidRPr="008A2AB0">
        <w:rPr>
          <w:rFonts w:eastAsia="微软雅黑" w:hint="eastAsia"/>
          <w:sz w:val="18"/>
          <w:szCs w:val="18"/>
          <w:lang w:eastAsia="zh-CN"/>
        </w:rPr>
        <w:t>Windows Phone</w:t>
      </w:r>
      <w:r w:rsidR="00D456D0" w:rsidRPr="008A2AB0">
        <w:rPr>
          <w:rFonts w:eastAsia="微软雅黑" w:hint="eastAsia"/>
          <w:sz w:val="18"/>
          <w:szCs w:val="18"/>
          <w:lang w:eastAsia="zh-CN"/>
        </w:rPr>
        <w:t>倾斜效果</w:t>
      </w:r>
      <w:r w:rsidRPr="008A2AB0">
        <w:rPr>
          <w:rFonts w:eastAsia="微软雅黑" w:hint="eastAsia"/>
          <w:sz w:val="18"/>
          <w:szCs w:val="18"/>
          <w:lang w:eastAsia="zh-CN"/>
        </w:rPr>
        <w:t>作为反馈动画，</w:t>
      </w:r>
      <w:r w:rsidR="00B9216F" w:rsidRPr="008A2AB0">
        <w:rPr>
          <w:rFonts w:eastAsia="微软雅黑" w:hint="eastAsia"/>
          <w:sz w:val="18"/>
          <w:szCs w:val="18"/>
          <w:lang w:eastAsia="zh-CN"/>
        </w:rPr>
        <w:t>不允许使用背景，前景</w:t>
      </w:r>
      <w:r w:rsidR="00D456D0" w:rsidRPr="008A2AB0">
        <w:rPr>
          <w:rFonts w:eastAsia="微软雅黑" w:hint="eastAsia"/>
          <w:sz w:val="18"/>
          <w:szCs w:val="18"/>
          <w:lang w:eastAsia="zh-CN"/>
        </w:rPr>
        <w:t>或边框颜色的变化。</w:t>
      </w:r>
      <w:r w:rsidRPr="008A2AB0">
        <w:rPr>
          <w:rFonts w:eastAsia="微软雅黑" w:hint="eastAsia"/>
          <w:sz w:val="18"/>
          <w:szCs w:val="18"/>
          <w:lang w:eastAsia="zh-CN"/>
        </w:rPr>
        <w:t>倾斜效果可以在</w:t>
      </w:r>
      <w:r w:rsidRPr="008A2AB0">
        <w:rPr>
          <w:rFonts w:eastAsia="微软雅黑" w:hint="eastAsia"/>
          <w:sz w:val="18"/>
          <w:szCs w:val="18"/>
          <w:lang w:eastAsia="zh-CN"/>
        </w:rPr>
        <w:t>Windows Phone</w:t>
      </w:r>
      <w:r w:rsidRPr="008A2AB0">
        <w:rPr>
          <w:rFonts w:eastAsia="微软雅黑" w:hint="eastAsia"/>
          <w:sz w:val="18"/>
          <w:szCs w:val="18"/>
          <w:lang w:eastAsia="zh-CN"/>
        </w:rPr>
        <w:t>工具包中找到。</w:t>
      </w:r>
    </w:p>
    <w:p w:rsidR="002345B1" w:rsidRPr="008A2AB0" w:rsidRDefault="002345B1" w:rsidP="00894DE3">
      <w:pPr>
        <w:rPr>
          <w:rFonts w:eastAsia="微软雅黑"/>
          <w:sz w:val="18"/>
          <w:szCs w:val="18"/>
          <w:lang w:eastAsia="zh-CN"/>
        </w:rPr>
      </w:pPr>
    </w:p>
    <w:p w:rsidR="002345B1" w:rsidRPr="008A2AB0" w:rsidRDefault="00B9216F" w:rsidP="002345B1">
      <w:pPr>
        <w:pStyle w:val="Heading4"/>
        <w:ind w:hanging="1021"/>
        <w:rPr>
          <w:rFonts w:eastAsia="微软雅黑"/>
        </w:rPr>
      </w:pPr>
      <w:r w:rsidRPr="008A2AB0">
        <w:rPr>
          <w:rFonts w:eastAsia="微软雅黑" w:hint="eastAsia"/>
          <w:lang w:eastAsia="zh-CN"/>
        </w:rPr>
        <w:t>其他控件</w:t>
      </w:r>
    </w:p>
    <w:p w:rsidR="00D456D0" w:rsidRPr="008A2AB0" w:rsidRDefault="00B9216F" w:rsidP="002345B1">
      <w:pPr>
        <w:rPr>
          <w:rFonts w:eastAsia="微软雅黑"/>
          <w:sz w:val="18"/>
          <w:szCs w:val="18"/>
          <w:lang w:eastAsia="zh-CN"/>
        </w:rPr>
      </w:pPr>
      <w:r w:rsidRPr="008A2AB0">
        <w:rPr>
          <w:rFonts w:eastAsia="微软雅黑" w:hint="eastAsia"/>
          <w:sz w:val="18"/>
          <w:szCs w:val="18"/>
          <w:lang w:eastAsia="zh-CN"/>
        </w:rPr>
        <w:t>不允许使用动画或颜色</w:t>
      </w:r>
      <w:r w:rsidR="00D456D0" w:rsidRPr="008A2AB0">
        <w:rPr>
          <w:rFonts w:eastAsia="微软雅黑" w:hint="eastAsia"/>
          <w:sz w:val="18"/>
          <w:szCs w:val="18"/>
          <w:lang w:eastAsia="zh-CN"/>
        </w:rPr>
        <w:t>变化</w:t>
      </w:r>
      <w:r w:rsidRPr="008A2AB0">
        <w:rPr>
          <w:rFonts w:eastAsia="微软雅黑" w:hint="eastAsia"/>
          <w:sz w:val="18"/>
          <w:szCs w:val="18"/>
          <w:lang w:eastAsia="zh-CN"/>
        </w:rPr>
        <w:t>作为反馈效果</w:t>
      </w:r>
    </w:p>
    <w:p w:rsidR="002345B1" w:rsidRPr="008A2AB0" w:rsidRDefault="00D456D0" w:rsidP="002345B1">
      <w:pPr>
        <w:pStyle w:val="Heading4"/>
        <w:ind w:hanging="1021"/>
        <w:rPr>
          <w:rFonts w:eastAsia="微软雅黑"/>
        </w:rPr>
      </w:pPr>
      <w:r w:rsidRPr="008A2AB0">
        <w:rPr>
          <w:rFonts w:eastAsia="微软雅黑" w:hint="eastAsia"/>
          <w:lang w:eastAsia="zh-CN"/>
        </w:rPr>
        <w:t>颜色</w:t>
      </w:r>
    </w:p>
    <w:p w:rsidR="00D456D0" w:rsidRPr="008A2AB0" w:rsidRDefault="00D456D0" w:rsidP="002345B1">
      <w:pPr>
        <w:rPr>
          <w:rFonts w:eastAsia="微软雅黑"/>
          <w:sz w:val="18"/>
          <w:szCs w:val="18"/>
          <w:lang w:eastAsia="zh-CN"/>
        </w:rPr>
      </w:pPr>
      <w:r w:rsidRPr="008A2AB0">
        <w:rPr>
          <w:rFonts w:eastAsia="微软雅黑" w:hint="eastAsia"/>
          <w:sz w:val="18"/>
          <w:szCs w:val="18"/>
          <w:lang w:eastAsia="zh-CN"/>
        </w:rPr>
        <w:t>触摸反馈效果不允许</w:t>
      </w:r>
      <w:r w:rsidR="00B9216F" w:rsidRPr="008A2AB0">
        <w:rPr>
          <w:rFonts w:eastAsia="微软雅黑" w:hint="eastAsia"/>
          <w:sz w:val="18"/>
          <w:szCs w:val="18"/>
          <w:lang w:eastAsia="zh-CN"/>
        </w:rPr>
        <w:t>使用</w:t>
      </w:r>
      <w:r w:rsidRPr="008A2AB0">
        <w:rPr>
          <w:rFonts w:eastAsia="微软雅黑" w:hint="eastAsia"/>
          <w:sz w:val="18"/>
          <w:szCs w:val="18"/>
          <w:lang w:eastAsia="zh-CN"/>
        </w:rPr>
        <w:t>任何种类的颜色变化</w:t>
      </w:r>
    </w:p>
    <w:p w:rsidR="008F5A51" w:rsidRPr="008A2AB0" w:rsidRDefault="008F5A51">
      <w:pPr>
        <w:ind w:left="0"/>
        <w:rPr>
          <w:rFonts w:ascii="Segoe Black" w:eastAsia="微软雅黑" w:hAnsi="Segoe Black" w:cstheme="majorBidi"/>
          <w:bCs/>
          <w:caps/>
          <w:color w:val="E51400" w:themeColor="accent1"/>
          <w:sz w:val="28"/>
          <w:lang w:eastAsia="zh-CN"/>
        </w:rPr>
      </w:pPr>
      <w:r w:rsidRPr="008A2AB0">
        <w:rPr>
          <w:rFonts w:eastAsia="微软雅黑"/>
          <w:lang w:eastAsia="zh-CN"/>
        </w:rPr>
        <w:br w:type="page"/>
      </w:r>
    </w:p>
    <w:p w:rsidR="002345B1" w:rsidRPr="008A2AB0" w:rsidRDefault="00D456D0" w:rsidP="004B39EB">
      <w:pPr>
        <w:pStyle w:val="Heading3"/>
        <w:rPr>
          <w:rFonts w:eastAsia="微软雅黑"/>
        </w:rPr>
      </w:pPr>
      <w:bookmarkStart w:id="10" w:name="_Toc310927109"/>
      <w:r w:rsidRPr="008A2AB0">
        <w:rPr>
          <w:rFonts w:eastAsia="微软雅黑" w:hint="eastAsia"/>
          <w:lang w:eastAsia="zh-CN"/>
        </w:rPr>
        <w:lastRenderedPageBreak/>
        <w:t>列表</w:t>
      </w:r>
      <w:bookmarkEnd w:id="10"/>
    </w:p>
    <w:p w:rsidR="002345B1" w:rsidRPr="008A2AB0" w:rsidRDefault="00D456D0" w:rsidP="002345B1">
      <w:pPr>
        <w:pStyle w:val="Heading4"/>
        <w:ind w:hanging="1021"/>
        <w:rPr>
          <w:rFonts w:eastAsia="微软雅黑"/>
        </w:rPr>
      </w:pPr>
      <w:r w:rsidRPr="008A2AB0">
        <w:rPr>
          <w:rFonts w:eastAsia="微软雅黑" w:hint="eastAsia"/>
          <w:lang w:eastAsia="zh-CN"/>
        </w:rPr>
        <w:t>装饰</w:t>
      </w:r>
    </w:p>
    <w:p w:rsidR="00313C7D" w:rsidRPr="008A2AB0" w:rsidRDefault="00313C7D" w:rsidP="002345B1">
      <w:pPr>
        <w:rPr>
          <w:rFonts w:eastAsia="微软雅黑"/>
          <w:sz w:val="18"/>
          <w:szCs w:val="18"/>
          <w:lang w:eastAsia="zh-CN"/>
        </w:rPr>
      </w:pPr>
      <w:r w:rsidRPr="004C0021">
        <w:rPr>
          <w:rFonts w:eastAsia="微软雅黑" w:hint="eastAsia"/>
          <w:sz w:val="18"/>
          <w:szCs w:val="18"/>
          <w:lang w:eastAsia="zh-CN"/>
        </w:rPr>
        <w:t>除非图标</w:t>
      </w:r>
      <w:r w:rsidR="004C0021">
        <w:rPr>
          <w:rFonts w:eastAsia="微软雅黑" w:hint="eastAsia"/>
          <w:sz w:val="18"/>
          <w:szCs w:val="18"/>
          <w:lang w:eastAsia="zh-CN"/>
        </w:rPr>
        <w:t>各不相同</w:t>
      </w:r>
      <w:r w:rsidRPr="008A2AB0">
        <w:rPr>
          <w:rFonts w:eastAsia="微软雅黑" w:hint="eastAsia"/>
          <w:sz w:val="18"/>
          <w:szCs w:val="18"/>
          <w:lang w:eastAsia="zh-CN"/>
        </w:rPr>
        <w:t>，否则不允许列表中有装饰性图标存在</w:t>
      </w:r>
      <w:r w:rsidR="004C0021">
        <w:rPr>
          <w:rFonts w:eastAsia="微软雅黑" w:hint="eastAsia"/>
          <w:sz w:val="18"/>
          <w:szCs w:val="18"/>
          <w:lang w:eastAsia="zh-CN"/>
        </w:rPr>
        <w:t>，如下图所示</w:t>
      </w:r>
      <w:r w:rsidRPr="008A2AB0">
        <w:rPr>
          <w:rFonts w:eastAsia="微软雅黑" w:hint="eastAsia"/>
          <w:sz w:val="18"/>
          <w:szCs w:val="18"/>
          <w:lang w:eastAsia="zh-CN"/>
        </w:rPr>
        <w:t>。外面有圆圈的图标表示</w:t>
      </w:r>
      <w:r w:rsidR="00217359">
        <w:rPr>
          <w:rFonts w:eastAsia="微软雅黑" w:hint="eastAsia"/>
          <w:sz w:val="18"/>
          <w:szCs w:val="18"/>
          <w:lang w:eastAsia="zh-CN"/>
        </w:rPr>
        <w:t>包含有</w:t>
      </w:r>
      <w:r w:rsidRPr="008A2AB0">
        <w:rPr>
          <w:rFonts w:eastAsia="微软雅黑" w:hint="eastAsia"/>
          <w:sz w:val="18"/>
          <w:szCs w:val="18"/>
          <w:lang w:eastAsia="zh-CN"/>
        </w:rPr>
        <w:t>动作，没有</w:t>
      </w:r>
      <w:r w:rsidR="00217359">
        <w:rPr>
          <w:rFonts w:eastAsia="微软雅黑" w:hint="eastAsia"/>
          <w:sz w:val="18"/>
          <w:szCs w:val="18"/>
          <w:lang w:eastAsia="zh-CN"/>
        </w:rPr>
        <w:t>外部圆圈</w:t>
      </w:r>
      <w:r w:rsidRPr="008A2AB0">
        <w:rPr>
          <w:rFonts w:eastAsia="微软雅黑" w:hint="eastAsia"/>
          <w:sz w:val="18"/>
          <w:szCs w:val="18"/>
          <w:lang w:eastAsia="zh-CN"/>
        </w:rPr>
        <w:t>的</w:t>
      </w:r>
      <w:r w:rsidR="00217359">
        <w:rPr>
          <w:rFonts w:eastAsia="微软雅黑" w:hint="eastAsia"/>
          <w:sz w:val="18"/>
          <w:szCs w:val="18"/>
          <w:lang w:eastAsia="zh-CN"/>
        </w:rPr>
        <w:t>则</w:t>
      </w:r>
      <w:r w:rsidRPr="008A2AB0">
        <w:rPr>
          <w:rFonts w:eastAsia="微软雅黑" w:hint="eastAsia"/>
          <w:sz w:val="18"/>
          <w:szCs w:val="18"/>
          <w:lang w:eastAsia="zh-CN"/>
        </w:rPr>
        <w:t>起指示作用。</w:t>
      </w:r>
    </w:p>
    <w:p w:rsidR="002345B1" w:rsidRPr="008A2AB0" w:rsidRDefault="00CE2BF2" w:rsidP="002345B1">
      <w:pPr>
        <w:rPr>
          <w:rFonts w:eastAsia="微软雅黑"/>
        </w:rPr>
      </w:pPr>
      <w:r>
        <w:rPr>
          <w:rFonts w:eastAsia="微软雅黑"/>
          <w:noProof/>
          <w:lang w:val="en-US" w:eastAsia="zh-CN"/>
        </w:rPr>
      </w:r>
      <w:r>
        <w:rPr>
          <w:rFonts w:eastAsia="微软雅黑"/>
          <w:noProof/>
          <w:lang w:val="en-US" w:eastAsia="zh-CN"/>
        </w:rPr>
        <w:pict>
          <v:group id="Canvas 180" o:spid="_x0000_s1133" editas="canvas" style="width:352.8pt;height:166.1pt;mso-position-horizontal-relative:char;mso-position-vertical-relative:line" coordsize="44805,21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">
            <v:shape id="_x0000_s1134" type="#_x0000_t75" style="position:absolute;width:44805;height:21094;visibility:visible">
              <v:fill o:detectmouseclick="t"/>
              <v:path o:connecttype="none"/>
            </v:shape>
            <v:rect id="Rectangle 158" o:spid="_x0000_s1135" style="position:absolute;left:14865;top:1986;width:12393;height:191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2MIsQA&#10;AADcAAAADwAAAGRycy9kb3ducmV2LnhtbESPQWsCMRCF74L/IYzgRWq2FotsjVIKBS9b0PYHDJvp&#10;ZnEziZusbv995yB4m+G9ee+b7X70nbpSn9rABp6XBSjiOtiWGwM/359PG1ApI1vsApOBP0qw300n&#10;WyxtuPGRrqfcKAnhVKIBl3MstU61I49pGSKxaL+h95hl7Rtte7xJuO/0qihetceWpcFhpA9H9fk0&#10;eAPjsLlcquHsHb1U3WKV41cVozHz2fj+BirTmB/m+/XBCv5aaOUZmUD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tjCLEAAAA3AAAAA8AAAAAAAAAAAAAAAAAmAIAAGRycy9k&#10;b3ducmV2LnhtbFBLBQYAAAAABAAEAPUAAACJAwAAAAA=&#10;" filled="f" strokecolor="black [3213]"/>
            <v:rect id="Rectangle 168" o:spid="_x0000_s1136" style="position:absolute;top:1986;width:12393;height:191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Gn8MA&#10;AADcAAAADwAAAGRycy9kb3ducmV2LnhtbESPQWsCMRCF70L/QxihF6nZKohsjSKFgpctqP0Bw2a6&#10;WdxM4iar67/vHAreZnhv3vtmsxt9p27Upzawgfd5AYq4DrblxsDP+ettDSplZItdYDLwoAS77ctk&#10;g6UNdz7S7ZQbJSGcSjTgco6l1ql25DHNQyQW7Tf0HrOsfaNtj3cJ951eFMVKe2xZGhxG+nRUX06D&#10;NzAO6+u1Gi7e0bLqZoscv6sYjXmdjvsPUJnG/DT/Xx+s4K+EVp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FGn8MAAADcAAAADwAAAAAAAAAAAAAAAACYAgAAZHJzL2Rv&#10;d25yZXYueG1sUEsFBgAAAAAEAAQA9QAAAIgDAAAAAA==&#10;" filled="f" strokecolor="black [3213]"/>
            <v:shape id="Text Box 170" o:spid="_x0000_s1137" type="#_x0000_t202" style="position:absolute;left:168;top:360;width:9752;height:16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e+VsYA&#10;AADcAAAADwAAAGRycy9kb3ducmV2LnhtbESPS0/DQAyE70j8h5WRuNFNOQAK3VaIh8SBV1sqtTc3&#10;a5KIrDfaddPw7/EBiZutGc98ni3G0JmBUm4jO5hOCjDEVfQt1w4+108XN2CyIHvsIpODH8qwmJ+e&#10;zLD08chLGlZSGw3hXKKDRqQvrc1VQwHzJPbEqn3FFFB0TbX1CY8aHjp7WRRXNmDL2tBgT/cNVd+r&#10;Q3DQbXN62ReyGx7qV/l4t4fN4/TNufOz8e4WjNAo/+a/62ev+NeKr8/oBHb+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e+VsYAAADcAAAADwAAAAAAAAAAAAAAAACYAgAAZHJz&#10;L2Rvd25yZXYueG1sUEsFBgAAAAAEAAQA9QAAAIsDAAAAAA==&#10;" filled="f" stroked="f" strokeweight=".5pt">
              <v:textbox inset="0,0,0,0">
                <w:txbxContent>
                  <w:p w:rsidR="002F36D9" w:rsidRPr="00313C7D" w:rsidRDefault="002F36D9" w:rsidP="002345B1">
                    <w:pPr>
                      <w:ind w:left="0"/>
                      <w:rPr>
                        <w:rFonts w:ascii="微软雅黑" w:eastAsia="微软雅黑" w:hAnsi="微软雅黑"/>
                        <w:color w:val="FF0000"/>
                        <w:sz w:val="16"/>
                        <w:lang w:eastAsia="zh-CN"/>
                      </w:rPr>
                    </w:pPr>
                    <w:r w:rsidRPr="00313C7D">
                      <w:rPr>
                        <w:rFonts w:ascii="微软雅黑" w:eastAsia="微软雅黑" w:hAnsi="微软雅黑" w:hint="eastAsia"/>
                        <w:color w:val="FF0000"/>
                        <w:sz w:val="16"/>
                        <w:lang w:eastAsia="zh-CN"/>
                      </w:rPr>
                      <w:t>不正确</w:t>
                    </w:r>
                  </w:p>
                </w:txbxContent>
              </v:textbox>
            </v:shape>
            <v:shape id="Text Box 171" o:spid="_x0000_s1138" type="#_x0000_t202" style="position:absolute;left:14922;top:360;width:9749;height:16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bzcQA&#10;AADcAAAADwAAAGRycy9kb3ducmV2LnhtbERPS0vDQBC+C/0PyxR6s5t4qCV2W0Qt9OCj1hb0NmbH&#10;JJidDbvTNP57Vyh4m4/vOYvV4FrVU4iNZwP5NANFXHrbcGVg/7a+nIOKgmyx9UwGfijCajm6WGBh&#10;/Ylfqd9JpVIIxwIN1CJdoXUsa3IYp74jTtyXDw4lwVBpG/CUwl2rr7Jsph02nBpq7OiupvJ7d3QG&#10;2vcYHj8z+ejvqyfZvujj4SF/NmYyHm5vQAkN8i8+uzc2zb/O4e+ZdI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rG83EAAAA3AAAAA8AAAAAAAAAAAAAAAAAmAIAAGRycy9k&#10;b3ducmV2LnhtbFBLBQYAAAAABAAEAPUAAACJAwAAAAA=&#10;" filled="f" stroked="f" strokeweight=".5pt">
              <v:textbox inset="0,0,0,0">
                <w:txbxContent>
                  <w:p w:rsidR="002F36D9" w:rsidRPr="00313C7D" w:rsidRDefault="002F36D9" w:rsidP="002345B1">
                    <w:pPr>
                      <w:ind w:left="0"/>
                      <w:rPr>
                        <w:rFonts w:eastAsiaTheme="minorEastAsia"/>
                        <w:color w:val="00B050"/>
                        <w:sz w:val="16"/>
                        <w:lang w:eastAsia="zh-CN"/>
                      </w:rPr>
                    </w:pPr>
                    <w:r>
                      <w:rPr>
                        <w:rFonts w:eastAsiaTheme="minorEastAsia" w:hint="eastAsia"/>
                        <w:color w:val="00B050"/>
                        <w:sz w:val="16"/>
                        <w:lang w:eastAsia="zh-CN"/>
                      </w:rPr>
                      <w:t>正确</w:t>
                    </w:r>
                  </w:p>
                </w:txbxContent>
              </v:textbox>
            </v:shape>
            <v:shape id="Text Box 172" o:spid="_x0000_s1139" type="#_x0000_t202" style="position:absolute;left:479;top:4790;width:7928;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usQA&#10;AADcAAAADwAAAGRycy9kb3ducmV2LnhtbERPS2vCQBC+F/wPywje6kYPtqSuIraFHvpSW6i3MTsm&#10;wexs2B1j+u+7hUJv8/E9Z77sXaM6CrH2bGAyzkARF97WXBr42D1e34KKgmyx8UwGvinCcjG4mmNu&#10;/YU31G2lVCmEY44GKpE21zoWFTmMY98SJ+7og0NJMJTaBrykcNfoaZbNtMOaU0OFLa0rKk7bszPQ&#10;fMXwfMhk392XL/L+ps+fD5NXY0bDfnUHSqiXf/Gf+8mm+TdT+H0mXa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5hbrEAAAA3AAAAA8AAAAAAAAAAAAAAAAAmAIAAGRycy9k&#10;b3ducmV2LnhtbFBLBQYAAAAABAAEAPUAAACJAwAAAAA=&#10;" filled="f" stroked="f" strokeweight=".5pt">
              <v:textbox inset="0,0,0,0">
                <w:txbxContent>
                  <w:p w:rsidR="002F36D9" w:rsidRPr="009A00E8" w:rsidRDefault="002F36D9" w:rsidP="002345B1">
                    <w:pPr>
                      <w:ind w:left="0"/>
                    </w:pPr>
                    <w:proofErr w:type="gramStart"/>
                    <w:r w:rsidRPr="009A00E8">
                      <w:t>news</w:t>
                    </w:r>
                    <w:proofErr w:type="gramEnd"/>
                  </w:p>
                </w:txbxContent>
              </v:textbox>
            </v:shape>
            <v:shape id="Text Box 173" o:spid="_x0000_s1140" type="#_x0000_t202" style="position:absolute;left:479;top:7109;width:7928;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UgIcQA&#10;AADcAAAADwAAAGRycy9kb3ducmV2LnhtbERPS0vDQBC+F/oflil4azdVsCV2W8QH9FCrVgW9jdkx&#10;CWZnw+40jf/eLRR6m4/vOYtV7xrVUYi1ZwPTSQaKuPC25tLA+9vjeA4qCrLFxjMZ+KMIq+VwsMDc&#10;+gO/UreTUqUQjjkaqETaXOtYVOQwTnxLnLgfHxxKgqHUNuAhhbtGX2bZtXZYc2qosKW7iorf3d4Z&#10;aD5j2Hxn8tXdl0/y8qz3Hw/TrTEXo/72BpRQL2fxyb22af7sCo7PpAv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1ICHEAAAA3AAAAA8AAAAAAAAAAAAAAAAAmAIAAGRycy9k&#10;b3ducmV2LnhtbFBLBQYAAAAABAAEAPUAAACJAwAAAAA=&#10;" filled="f" stroked="f" strokeweight=".5pt">
              <v:textbox inset="0,0,0,0">
                <w:txbxContent>
                  <w:p w:rsidR="002F36D9" w:rsidRPr="009A00E8" w:rsidRDefault="002F36D9" w:rsidP="002345B1">
                    <w:pPr>
                      <w:ind w:left="0"/>
                    </w:pPr>
                    <w:proofErr w:type="gramStart"/>
                    <w:r w:rsidRPr="009A00E8">
                      <w:t>sport</w:t>
                    </w:r>
                    <w:proofErr w:type="gramEnd"/>
                  </w:p>
                </w:txbxContent>
              </v:textbox>
            </v:shape>
            <v:shape id="Text Box 174" o:spid="_x0000_s1141" type="#_x0000_t202" style="position:absolute;left:479;top:9400;width:7928;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4VcQA&#10;AADcAAAADwAAAGRycy9kb3ducmV2LnhtbERPS0vDQBC+F/oflil4azcVsSV2W8QH9FCrVgW9jdkx&#10;CWZnw+40jf/eLRR6m4/vOYtV7xrVUYi1ZwPTSQaKuPC25tLA+9vjeA4qCrLFxjMZ+KMIq+VwsMDc&#10;+gO/UreTUqUQjjkaqETaXOtYVOQwTnxLnLgfHxxKgqHUNuAhhbtGX2bZtXZYc2qosKW7iorf3d4Z&#10;aD5j2Hxn8tXdl0/y8qz3Hw/TrTEXo/72BpRQL2fxyb22af7sCo7PpAv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cuFXEAAAA3AAAAA8AAAAAAAAAAAAAAAAAmAIAAGRycy9k&#10;b3ducmV2LnhtbFBLBQYAAAAABAAEAPUAAACJAwAAAAA=&#10;" filled="f" stroked="f" strokeweight=".5pt">
              <v:textbox inset="0,0,0,0">
                <w:txbxContent>
                  <w:p w:rsidR="002F36D9" w:rsidRPr="009A00E8" w:rsidRDefault="002F36D9" w:rsidP="002345B1">
                    <w:pPr>
                      <w:ind w:left="0"/>
                    </w:pPr>
                    <w:proofErr w:type="gramStart"/>
                    <w:r w:rsidRPr="009A00E8">
                      <w:t>weather</w:t>
                    </w:r>
                    <w:proofErr w:type="gramEnd"/>
                  </w:p>
                </w:txbxContent>
              </v:textbox>
            </v:shape>
            <v:shape id="Text Box 175" o:spid="_x0000_s1142" type="#_x0000_t202" style="position:absolute;left:404;top:1537;width:6183;height:2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uscYA&#10;AADbAAAADwAAAGRycy9kb3ducmV2LnhtbESPX0vDQBDE34V+h2MLfbOXWJASey2iFvrgn1pb0Lc1&#10;tybB3F6426bx23tCwcdhZn7DLFaDa1VPITaeDeTTDBRx6W3DlYH92/pyDioKssXWMxn4oQir5ehi&#10;gYX1J36lfieVShCOBRqoRbpC61jW5DBOfUecvC8fHEqSodI24CnBXauvsuxaO2w4LdTY0V1N5ffu&#10;6Ay07zE8fmby0d9XT7J90cfDQ/5szGQ83N6AEhrkP3xub6yBWQ5/X9IP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uscYAAADbAAAADwAAAAAAAAAAAAAAAACYAgAAZHJz&#10;L2Rvd25yZXYueG1sUEsFBgAAAAAEAAQA9QAAAIsDAAAAAA==&#10;" filled="f" stroked="f" strokeweight=".5pt">
              <v:textbox inset="0,0,0,0">
                <w:txbxContent>
                  <w:p w:rsidR="002F36D9" w:rsidRPr="009A00E8" w:rsidRDefault="002F36D9" w:rsidP="002345B1">
                    <w:pPr>
                      <w:ind w:left="0"/>
                      <w:rPr>
                        <w:sz w:val="32"/>
                      </w:rPr>
                    </w:pPr>
                    <w:proofErr w:type="gramStart"/>
                    <w:r w:rsidRPr="009A00E8">
                      <w:rPr>
                        <w:sz w:val="32"/>
                      </w:rPr>
                      <w:t>menu</w:t>
                    </w:r>
                    <w:proofErr w:type="gramEnd"/>
                  </w:p>
                </w:txbxContent>
              </v:textbox>
            </v:shape>
            <v:shape id="Text Box 178" o:spid="_x0000_s1143" type="#_x0000_t202" style="position:absolute;left:479;top:11642;width:7928;height:1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GyUMYA&#10;AADcAAAADwAAAGRycy9kb3ducmV2LnhtbESPS0/DQAyE70j8h5WRuNFNOQAK3VaIh8SBV1sqtTc3&#10;a5KIrDfaddPw7/EBiZutGc98ni3G0JmBUm4jO5hOCjDEVfQt1w4+108XN2CyIHvsIpODH8qwmJ+e&#10;zLD08chLGlZSGw3hXKKDRqQvrc1VQwHzJPbEqn3FFFB0TbX1CY8aHjp7WRRXNmDL2tBgT/cNVd+r&#10;Q3DQbXN62ReyGx7qV/l4t4fN4/TNufOz8e4WjNAo/+a/62ev+NdKq8/oBHb+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GyUMYAAADcAAAADwAAAAAAAAAAAAAAAACYAgAAZHJz&#10;L2Rvd25yZXYueG1sUEsFBgAAAAAEAAQA9QAAAIsDAAAAAA==&#10;" filled="f" stroked="f" strokeweight=".5pt">
              <v:textbox inset="0,0,0,0">
                <w:txbxContent>
                  <w:p w:rsidR="002F36D9" w:rsidRPr="009A00E8" w:rsidRDefault="002F36D9" w:rsidP="002345B1">
                    <w:pPr>
                      <w:ind w:left="0"/>
                    </w:pPr>
                    <w:proofErr w:type="gramStart"/>
                    <w:r w:rsidRPr="009A00E8">
                      <w:t>live</w:t>
                    </w:r>
                    <w:proofErr w:type="gramEnd"/>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181" o:spid="_x0000_s1144" type="#_x0000_t55" style="position:absolute;left:11267;top:5487;width:563;height:78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rn1cIA&#10;AADcAAAADwAAAGRycy9kb3ducmV2LnhtbERP32vCMBB+F/Y/hBv4pqkiQzrTMgaCDEHm1s3Hoznb&#10;subSJVlb/3sjDHy7j+/nbfLRtKIn5xvLChbzBARxaXXDlYLPj+1sDcIHZI2tZVJwIQ959jDZYKrt&#10;wO/UH0MlYgj7FBXUIXSplL6syaCf2444cmfrDIYIXSW1wyGGm1Yuk+RJGmw4NtTY0WtN5c/xzygo&#10;3FbuVy19F3QZ3Bcdfk+9eVNq+ji+PIMINIa7+N+903H+egG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6ufVwgAAANwAAAAPAAAAAAAAAAAAAAAAAJgCAABkcnMvZG93&#10;bnJldi54bWxQSwUGAAAAAAQABAD1AAAAhwMAAAAA&#10;" adj="10800" fillcolor="black [3213]" stroked="f" strokeweight="2pt"/>
            <v:shape id="Chevron 182" o:spid="_x0000_s1145" type="#_x0000_t55" style="position:absolute;left:11221;top:7822;width:564;height:78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5osIA&#10;AADcAAAADwAAAGRycy9kb3ducmV2LnhtbERP32vCMBB+F/Y/hBvsTVNFhnSmZQjCEGHMWefj0Zxt&#10;WXPpktjW/34ZDHy7j+/nrfPRtKIn5xvLCuazBARxaXXDlYLj53a6AuEDssbWMim4kYc8e5isMdV2&#10;4A/qD6ESMYR9igrqELpUSl/WZNDPbEccuYt1BkOErpLa4RDDTSsXSfIsDTYcG2rsaFNT+X24GgWF&#10;28r9sqWvgm6DO9H7z7k3O6WeHsfXFxCBxnAX/7vfdJy/WsDfM/ECm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HmiwgAAANwAAAAPAAAAAAAAAAAAAAAAAJgCAABkcnMvZG93&#10;bnJldi54bWxQSwUGAAAAAAQABAD1AAAAhwMAAAAA&#10;" adj="10800" fillcolor="black [3213]" stroked="f" strokeweight="2pt"/>
            <v:shape id="Chevron 183" o:spid="_x0000_s1146" type="#_x0000_t55" style="position:absolute;left:11221;top:10016;width:564;height:78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cOcEA&#10;AADcAAAADwAAAGRycy9kb3ducmV2LnhtbERP22rCQBB9L/gPywh9041tKRJdRQRBRCj1/jhkxySY&#10;nU131yT+fbcg9G0O5zrTeWcq0ZDzpWUFo2ECgjizuuRcwWG/GoxB+ICssbJMCh7kYT7rvUwx1bbl&#10;b2p2IRcxhH2KCooQ6lRKnxVk0A9tTRy5q3UGQ4Qul9phG8NNJd+S5FMaLDk2FFjTsqDstrsbBUe3&#10;ktuPis5HerTuRF8/l8ZslHrtd4sJiEBd+Bc/3Wsd54/f4e+ZeIG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03DnBAAAA3AAAAA8AAAAAAAAAAAAAAAAAmAIAAGRycy9kb3du&#10;cmV2LnhtbFBLBQYAAAAABAAEAPUAAACGAwAAAAA=&#10;" adj="10800" fillcolor="black [3213]" stroked="f" strokeweight="2pt"/>
            <v:shape id="Chevron 184" o:spid="_x0000_s1147" type="#_x0000_t55" style="position:absolute;left:11221;top:12290;width:564;height:78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1ETcIA&#10;AADcAAAADwAAAGRycy9kb3ducmV2LnhtbERP32vCMBB+F/Y/hBvsTVOHDKmmRQRhjMGYrtPHoznb&#10;YnPpkqyt//0yEHy7j+/nrfPRtKIn5xvLCuazBARxaXXDlYKvw266BOEDssbWMim4koc8e5isMdV2&#10;4E/q96ESMYR9igrqELpUSl/WZNDPbEccubN1BkOErpLa4RDDTSufk+RFGmw4NtTY0bam8rL/NQoK&#10;t5Pvi5aOBV0H900fP6fevCn19DhuViACjeEuvrlfdZy/XMD/M/EC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nURNwgAAANwAAAAPAAAAAAAAAAAAAAAAAJgCAABkcnMvZG93&#10;bnJldi54bWxQSwUGAAAAAAQABAD1AAAAhwMAAAAA&#10;" adj="10800" fillcolor="black [3213]" stroked="f" strokeweight="2pt"/>
            <v:shape id="Text Box 187" o:spid="_x0000_s1148" type="#_x0000_t202" style="position:absolute;left:15301;top:4790;width:7927;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wxsUA&#10;AADbAAAADwAAAGRycy9kb3ducmV2LnhtbESPX2vCQBDE3wt+h2MF3+pFhVJSTxHbQh/6T22hvq25&#10;NQnm9sLdGtNv3ysU+jjMzG+Y+bJ3jeooxNqzgck4A0VceFtzaeBj93h9CyoKssXGMxn4pgjLxeBq&#10;jrn1F95Qt5VSJQjHHA1UIm2udSwqchjHviVO3tEHh5JkKLUNeElw1+hplt1ohzWnhQpbWldUnLZn&#10;Z6D5iuH5kMm+uy9f5P1Nnz8fJq/GjIb96g6UUC//4b/2kzUwm8Lvl/QD9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zDGxQAAANsAAAAPAAAAAAAAAAAAAAAAAJgCAABkcnMv&#10;ZG93bnJldi54bWxQSwUGAAAAAAQABAD1AAAAigMAAAAA&#10;" filled="f" stroked="f" strokeweight=".5pt">
              <v:textbox inset="0,0,0,0">
                <w:txbxContent>
                  <w:p w:rsidR="002F36D9" w:rsidRPr="009A00E8" w:rsidRDefault="002F36D9" w:rsidP="002345B1">
                    <w:pPr>
                      <w:ind w:left="0"/>
                    </w:pPr>
                    <w:proofErr w:type="gramStart"/>
                    <w:r w:rsidRPr="009A00E8">
                      <w:t>news</w:t>
                    </w:r>
                    <w:proofErr w:type="gramEnd"/>
                  </w:p>
                </w:txbxContent>
              </v:textbox>
            </v:shape>
            <v:shape id="Text Box 188" o:spid="_x0000_s1149" type="#_x0000_t202" style="position:absolute;left:15301;top:7109;width:7927;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TCd8YA&#10;AADcAAAADwAAAGRycy9kb3ducmV2LnhtbESPzU7DQAyE70h9h5UrcaObckBV6LZCUCQO/BYqlZvJ&#10;miRq1hvtuml4e3xA4mZrxjOfl+sxdGaglNvIDuazAgxxFX3LtYOP9/uLBZgsyB67yOTghzKsV5Oz&#10;JZY+nviNhq3URkM4l+igEelLa3PVUMA8iz2xat8xBRRdU219wpOGh85eFsWVDdiyNjTY021D1WF7&#10;DA66fU6PX4V8Dnf1k7y+2ONuM3927nw63lyDERrl3/x3/eAVf6G0+oxOY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TCd8YAAADcAAAADwAAAAAAAAAAAAAAAACYAgAAZHJz&#10;L2Rvd25yZXYueG1sUEsFBgAAAAAEAAQA9QAAAIsDAAAAAA==&#10;" filled="f" stroked="f" strokeweight=".5pt">
              <v:textbox inset="0,0,0,0">
                <w:txbxContent>
                  <w:p w:rsidR="002F36D9" w:rsidRPr="009A00E8" w:rsidRDefault="002F36D9" w:rsidP="002345B1">
                    <w:pPr>
                      <w:ind w:left="0"/>
                    </w:pPr>
                    <w:proofErr w:type="gramStart"/>
                    <w:r w:rsidRPr="009A00E8">
                      <w:t>sport</w:t>
                    </w:r>
                    <w:proofErr w:type="gramEnd"/>
                  </w:p>
                </w:txbxContent>
              </v:textbox>
            </v:shape>
            <v:shape id="Text Box 189" o:spid="_x0000_s1150" type="#_x0000_t202" style="position:absolute;left:15301;top:9400;width:7927;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hn7MQA&#10;AADcAAAADwAAAGRycy9kb3ducmV2LnhtbERPS2vCQBC+F/oflhF6qxt7EJu6itgWPPSltlBvY3ZM&#10;QrOzYXeM8d+7hUJv8/E9ZzrvXaM6CrH2bGA0zEARF97WXBr43D7fTkBFQbbYeCYDZ4own11fTTG3&#10;/sRr6jZSqhTCMUcDlUibax2LihzGoW+JE3fwwaEkGEptA55SuGv0XZaNtcOaU0OFLS0rKn42R2eg&#10;+Y7hZZ/JrnssX+XjXR+/nkZvxtwM+sUDKKFe/sV/7pVN8yf38PtMukDP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IZ+zEAAAA3AAAAA8AAAAAAAAAAAAAAAAAmAIAAGRycy9k&#10;b3ducmV2LnhtbFBLBQYAAAAABAAEAPUAAACJAwAAAAA=&#10;" filled="f" stroked="f" strokeweight=".5pt">
              <v:textbox inset="0,0,0,0">
                <w:txbxContent>
                  <w:p w:rsidR="002F36D9" w:rsidRPr="009A00E8" w:rsidRDefault="002F36D9" w:rsidP="002345B1">
                    <w:pPr>
                      <w:ind w:left="0"/>
                    </w:pPr>
                    <w:proofErr w:type="gramStart"/>
                    <w:r w:rsidRPr="009A00E8">
                      <w:t>weather</w:t>
                    </w:r>
                    <w:proofErr w:type="gramEnd"/>
                  </w:p>
                </w:txbxContent>
              </v:textbox>
            </v:shape>
            <v:shape id="Text Box 190" o:spid="_x0000_s1151" type="#_x0000_t202" style="position:absolute;left:15301;top:11642;width:7927;height:1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YrMYA&#10;AADcAAAADwAAAGRycy9kb3ducmV2LnhtbESPS0/DQAyE70j8h5WRuNFNOSAI3VaIh8SBV1sqtTc3&#10;a5KIrDfaddPw7/EBiZutGc98ni3G0JmBUm4jO5hOCjDEVfQt1w4+108X12CyIHvsIpODH8qwmJ+e&#10;zLD08chLGlZSGw3hXKKDRqQvrc1VQwHzJPbEqn3FFFB0TbX1CY8aHjp7WRRXNmDL2tBgT/cNVd+r&#10;Q3DQbXN62ReyGx7qV/l4t4fN4/TNufOz8e4WjNAo/+a/62ev+DeKr8/oBHb+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tYrMYAAADcAAAADwAAAAAAAAAAAAAAAACYAgAAZHJz&#10;L2Rvd25yZXYueG1sUEsFBgAAAAAEAAQA9QAAAIsDAAAAAA==&#10;" filled="f" stroked="f" strokeweight=".5pt">
              <v:textbox inset="0,0,0,0">
                <w:txbxContent>
                  <w:p w:rsidR="002F36D9" w:rsidRPr="009A00E8" w:rsidRDefault="002F36D9" w:rsidP="002345B1">
                    <w:pPr>
                      <w:ind w:left="0"/>
                    </w:pPr>
                    <w:proofErr w:type="gramStart"/>
                    <w:r w:rsidRPr="009A00E8">
                      <w:t>live</w:t>
                    </w:r>
                    <w:proofErr w:type="gramEnd"/>
                  </w:p>
                </w:txbxContent>
              </v:textbox>
            </v:shape>
            <v:shape id="Text Box 195" o:spid="_x0000_s1152" type="#_x0000_t202" style="position:absolute;left:15299;top:1537;width:6182;height:2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7NMQA&#10;AADcAAAADwAAAGRycy9kb3ducmV2LnhtbERPS0vDQBC+F/oflil4azcVlDZ2W8QH9FCrVgW9jdkx&#10;CWZnw+40jf/eLRR6m4/vOYtV7xrVUYi1ZwPTSQaKuPC25tLA+9vjeAYqCrLFxjMZ+KMIq+VwsMDc&#10;+gO/UreTUqUQjjkaqETaXOtYVOQwTnxLnLgfHxxKgqHUNuAhhbtGX2bZtXZYc2qosKW7iorf3d4Z&#10;aD5j2Hxn8tXdl0/y8qz3Hw/TrTEXo/72BpRQL2fxyb22af78Co7PpAv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zTEAAAA3AAAAA8AAAAAAAAAAAAAAAAAmAIAAGRycy9k&#10;b3ducmV2LnhtbFBLBQYAAAAABAAEAPUAAACJAwAAAAA=&#10;" filled="f" stroked="f" strokeweight=".5pt">
              <v:textbox inset="0,0,0,0">
                <w:txbxContent>
                  <w:p w:rsidR="002F36D9" w:rsidRPr="009A00E8" w:rsidRDefault="002F36D9" w:rsidP="002345B1">
                    <w:pPr>
                      <w:ind w:left="0"/>
                      <w:rPr>
                        <w:sz w:val="32"/>
                      </w:rPr>
                    </w:pPr>
                    <w:proofErr w:type="gramStart"/>
                    <w:r w:rsidRPr="009A00E8">
                      <w:rPr>
                        <w:sz w:val="32"/>
                      </w:rPr>
                      <w:t>menu</w:t>
                    </w:r>
                    <w:proofErr w:type="gramEnd"/>
                  </w:p>
                </w:txbxContent>
              </v:textbox>
            </v:shape>
            <v:rect id="Rectangle 196" o:spid="_x0000_s1153" style="position:absolute;left:29686;top:1986;width:12393;height:191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1iMEA&#10;AADbAAAADwAAAGRycy9kb3ducmV2LnhtbESP0YrCMBRE3xf8h3AFXxZNtbBINYoIgi8V1vUDLs21&#10;KTY3sUm1/r1ZWNjHYWbOMOvtYFvxoC40jhXMZxkI4srphmsFl5/DdAkiRGSNrWNS8KIA283oY42F&#10;dk/+psc51iJBOBSowMToCylDZchimDlPnLyr6yzGJLta6g6fCW5buciyL2mx4bRg0NPeUHU791bB&#10;0C/v97K/WUN52X4uoj+V3is1GQ+7FYhIQ/wP/7WPWkGew++X9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QtYjBAAAA2wAAAA8AAAAAAAAAAAAAAAAAmAIAAGRycy9kb3du&#10;cmV2LnhtbFBLBQYAAAAABAAEAPUAAACGAwAAAAA=&#10;" filled="f" strokecolor="black [3213]"/>
            <v:shape id="Text Box 197" o:spid="_x0000_s1154" type="#_x0000_t202" style="position:absolute;left:29743;top:360;width:9902;height:21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A2MQA&#10;AADcAAAADwAAAGRycy9kb3ducmV2LnhtbERPS0/CQBC+k/AfNkPiDbZ4UKgsxPhIOCAqaqK3sTu2&#10;jd3ZZnco9d+7JCTc5sv3nMWqd43qKMTas4HpJANFXHhbc2ng/e1xPAMVBdli45kM/FGE1XI4WGBu&#10;/YFfqdtJqVIIxxwNVCJtrnUsKnIYJ74lTtyPDw4lwVBqG/CQwl2jL7PsSjusOTVU2NJdRcXvbu8M&#10;NJ8xbL4z+eruyyd5edb7j4fp1piLUX97A0qol7P45F7bNH9+Dcdn0gV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CwNjEAAAA3AAAAA8AAAAAAAAAAAAAAAAAmAIAAGRycy9k&#10;b3ducmV2LnhtbFBLBQYAAAAABAAEAPUAAACJAwAAAAA=&#10;" filled="f" stroked="f" strokeweight=".5pt">
              <v:textbox inset="0,0,0,0">
                <w:txbxContent>
                  <w:p w:rsidR="002F36D9" w:rsidRPr="00313C7D" w:rsidRDefault="002F36D9" w:rsidP="002345B1">
                    <w:pPr>
                      <w:ind w:left="0"/>
                      <w:rPr>
                        <w:rFonts w:eastAsiaTheme="minorEastAsia"/>
                        <w:color w:val="00B050"/>
                        <w:sz w:val="16"/>
                        <w:lang w:eastAsia="zh-CN"/>
                      </w:rPr>
                    </w:pPr>
                    <w:r>
                      <w:rPr>
                        <w:rFonts w:eastAsiaTheme="minorEastAsia" w:hint="eastAsia"/>
                        <w:color w:val="00B050"/>
                        <w:sz w:val="16"/>
                        <w:lang w:eastAsia="zh-CN"/>
                      </w:rPr>
                      <w:t>正确</w:t>
                    </w:r>
                  </w:p>
                </w:txbxContent>
              </v:textbox>
            </v:shape>
            <v:shape id="Text Box 198" o:spid="_x0000_s1155" type="#_x0000_t202" style="position:absolute;left:31718;top:4790;width:7927;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1UqsYA&#10;AADcAAAADwAAAGRycy9kb3ducmV2LnhtbESPS0/DQAyE70j8h5WRuNFNOSAI3VaIh8SBV1sqtTc3&#10;a5KIrDfaddPw7/EBiZutGc98ni3G0JmBUm4jO5hOCjDEVfQt1w4+108X12CyIHvsIpODH8qwmJ+e&#10;zLD08chLGlZSGw3hXKKDRqQvrc1VQwHzJPbEqn3FFFB0TbX1CY8aHjp7WRRXNmDL2tBgT/cNVd+r&#10;Q3DQbXN62ReyGx7qV/l4t4fN4/TNufOz8e4WjNAo/+a/62ev+DdKq8/oBHb+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1UqsYAAADcAAAADwAAAAAAAAAAAAAAAACYAgAAZHJz&#10;L2Rvd25yZXYueG1sUEsFBgAAAAAEAAQA9QAAAIsDAAAAAA==&#10;" filled="f" stroked="f" strokeweight=".5pt">
              <v:textbox inset="0,0,0,0">
                <w:txbxContent>
                  <w:p w:rsidR="002F36D9" w:rsidRPr="009A00E8" w:rsidRDefault="002F36D9" w:rsidP="002345B1">
                    <w:pPr>
                      <w:ind w:left="0"/>
                    </w:pPr>
                    <w:proofErr w:type="gramStart"/>
                    <w:r w:rsidRPr="009A00E8">
                      <w:t>news</w:t>
                    </w:r>
                    <w:proofErr w:type="gramEnd"/>
                  </w:p>
                </w:txbxContent>
              </v:textbox>
            </v:shape>
            <v:shape id="Text Box 199" o:spid="_x0000_s1156" type="#_x0000_t202" style="position:absolute;left:31718;top:7109;width:7927;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HxMcQA&#10;AADcAAAADwAAAGRycy9kb3ducmV2LnhtbERPS2vCQBC+F/wPywi91Y09lJq6itgWeuhLbaHexuyY&#10;BLOzYXeM6b93hUJv8/E9ZzrvXaM6CrH2bGA8ykARF97WXBr42jzf3IOKgmyx8UwGfinCfDa4mmJu&#10;/YlX1K2lVCmEY44GKpE21zoWFTmMI98SJ27vg0NJMJTaBjylcNfo2yy70w5rTg0VtrSsqDisj85A&#10;8xPD6y6TbfdYvsnnhz5+P43fjbke9osHUEK9/Iv/3C82zZ9M4PJMukDP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R8THEAAAA3AAAAA8AAAAAAAAAAAAAAAAAmAIAAGRycy9k&#10;b3ducmV2LnhtbFBLBQYAAAAABAAEAPUAAACJAwAAAAA=&#10;" filled="f" stroked="f" strokeweight=".5pt">
              <v:textbox inset="0,0,0,0">
                <w:txbxContent>
                  <w:p w:rsidR="002F36D9" w:rsidRPr="009A00E8" w:rsidRDefault="002F36D9" w:rsidP="002345B1">
                    <w:pPr>
                      <w:ind w:left="0"/>
                    </w:pPr>
                    <w:proofErr w:type="gramStart"/>
                    <w:r w:rsidRPr="009A00E8">
                      <w:t>sport</w:t>
                    </w:r>
                    <w:proofErr w:type="gramEnd"/>
                  </w:p>
                </w:txbxContent>
              </v:textbox>
            </v:shape>
            <v:shape id="Text Box 200" o:spid="_x0000_s1157" type="#_x0000_t202" style="position:absolute;left:31718;top:9400;width:7927;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SsV8YA&#10;AADcAAAADwAAAGRycy9kb3ducmV2LnhtbESPS2vDMBCE74X+B7GB3Bo5PZTiRAmhSaCHpo88ILlt&#10;rK1taq2MtHHcf18VCj0OM/MNM533rlEdhVh7NjAeZaCIC29rLg3sd+u7R1BRkC02nsnAN0WYz25v&#10;pphbf+UP6rZSqgThmKOBSqTNtY5FRQ7jyLfEyfv0waEkGUptA14T3DX6PssetMOa00KFLT1VVHxt&#10;L85Ac4zh5ZzJqVuWG3l/05fDavxqzHDQLyaghHr5D/+1n62BRITfM+kI6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SsV8YAAADcAAAADwAAAAAAAAAAAAAAAACYAgAAZHJz&#10;L2Rvd25yZXYueG1sUEsFBgAAAAAEAAQA9QAAAIsDAAAAAA==&#10;" filled="f" stroked="f" strokeweight=".5pt">
              <v:textbox inset="0,0,0,0">
                <w:txbxContent>
                  <w:p w:rsidR="002F36D9" w:rsidRPr="009A00E8" w:rsidRDefault="002F36D9" w:rsidP="002345B1">
                    <w:pPr>
                      <w:ind w:left="0"/>
                    </w:pPr>
                    <w:proofErr w:type="gramStart"/>
                    <w:r w:rsidRPr="009A00E8">
                      <w:t>weather</w:t>
                    </w:r>
                    <w:proofErr w:type="gramEnd"/>
                  </w:p>
                </w:txbxContent>
              </v:textbox>
            </v:shape>
            <v:shape id="Text Box 201" o:spid="_x0000_s1158" type="#_x0000_t202" style="position:absolute;left:31718;top:11642;width:7927;height:1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JzMYA&#10;AADcAAAADwAAAGRycy9kb3ducmV2LnhtbESPT0sDMRTE74LfITzBm022B5G1aSmtggf/tVqot+fm&#10;dXdx87Ikr9v12xtB8DjMzG+Y2WL0nRoopjawhWJiQBFXwbVcW3h/u7+6AZUE2WEXmCx8U4LF/Pxs&#10;hqULJ97QsJVaZQinEi00In2pdaoa8pgmoSfO3iFEj5JlrLWLeMpw3+mpMdfaY8t5ocGeVg1VX9uj&#10;t9DtU3z8NPIxrOsneX3Rx91d8Wzt5cW4vAUlNMp/+K/94CxMTQG/Z/IR0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gJzMYAAADcAAAADwAAAAAAAAAAAAAAAACYAgAAZHJz&#10;L2Rvd25yZXYueG1sUEsFBgAAAAAEAAQA9QAAAIsDAAAAAA==&#10;" filled="f" stroked="f" strokeweight=".5pt">
              <v:textbox inset="0,0,0,0">
                <w:txbxContent>
                  <w:p w:rsidR="002F36D9" w:rsidRPr="009A00E8" w:rsidRDefault="002F36D9" w:rsidP="002345B1">
                    <w:pPr>
                      <w:ind w:left="0"/>
                    </w:pPr>
                    <w:proofErr w:type="gramStart"/>
                    <w:r w:rsidRPr="009A00E8">
                      <w:t>live</w:t>
                    </w:r>
                    <w:proofErr w:type="gramEnd"/>
                  </w:p>
                </w:txbxContent>
              </v:textbox>
            </v:shape>
            <v:shape id="Text Box 202" o:spid="_x0000_s1159" type="#_x0000_t202" style="position:absolute;left:30120;top:1537;width:6182;height:2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4NKcYA&#10;AADbAAAADwAAAGRycy9kb3ducmV2LnhtbESPX0vDQBDE3wv9DscWfGsvVSkl9lrEP9CHWrUq6Nua&#10;W5Ngbi/cbdP47b1CoY/DzPyGWax616iOQqw9G5hOMlDEhbc1lwbe3x7Hc1BRkC02nsnAH0VYLYeD&#10;BebWH/iVup2UKkE45migEmlzrWNRkcM48S1x8n58cChJhlLbgIcEd42+zLKZdlhzWqiwpbuKit/d&#10;3hloPmPYfGfy1d2XT/LyrPcfD9OtMRej/vYGlFAv5/CpvbYGrq7h+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4NKcYAAADbAAAADwAAAAAAAAAAAAAAAACYAgAAZHJz&#10;L2Rvd25yZXYueG1sUEsFBgAAAAAEAAQA9QAAAIsDAAAAAA==&#10;" filled="f" stroked="f" strokeweight=".5pt">
              <v:textbox inset="0,0,0,0">
                <w:txbxContent>
                  <w:p w:rsidR="002F36D9" w:rsidRPr="009A00E8" w:rsidRDefault="002F36D9" w:rsidP="002345B1">
                    <w:pPr>
                      <w:ind w:left="0"/>
                      <w:rPr>
                        <w:sz w:val="32"/>
                      </w:rPr>
                    </w:pPr>
                    <w:proofErr w:type="gramStart"/>
                    <w:r w:rsidRPr="009A00E8">
                      <w:rPr>
                        <w:sz w:val="32"/>
                      </w:rPr>
                      <w:t>menu</w:t>
                    </w:r>
                    <w:proofErr w:type="gramEnd"/>
                  </w:p>
                </w:txbxContent>
              </v:textbox>
            </v:shape>
            <v:oval id="Oval 203" o:spid="_x0000_s1160" style="position:absolute;left:30120;top:5316;width:1042;height:10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1vsQA&#10;AADcAAAADwAAAGRycy9kb3ducmV2LnhtbESPT2sCMRTE74V+h/AK3mpSLVJW4yJtRXsoqPXg8bF5&#10;+4fdvCybqPHbN4WCx2FmfsMs8mg7caHBN441vIwVCOLCmYYrDcef9fMbCB+QDXaOScONPOTLx4cF&#10;ZsZdeU+XQ6hEgrDPUEMdQp9J6YuaLPqx64mTV7rBYkhyqKQZ8JrgtpMTpWbSYsNpocae3msq2sPZ&#10;avg+zb5eA8Yy7li1arP5/Ch3SuvRU1zNQQSK4R7+b2+Nhomawt+Zd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Ptb7EAAAA3AAAAA8AAAAAAAAAAAAAAAAAmAIAAGRycy9k&#10;b3ducmV2LnhtbFBLBQYAAAAABAAEAPUAAACJAwAAAAA=&#10;" filled="f" strokecolor="black [3213]"/>
            <v:oval id="Oval 204" o:spid="_x0000_s1161" style="position:absolute;left:30120;top:7565;width:1042;height:10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YtysQA&#10;AADcAAAADwAAAGRycy9kb3ducmV2LnhtbESPT2sCMRTE74LfITyhN026iMhqlFIV20PBWg89PjZv&#10;/7Cbl2UTNf32TaHgcZiZ3zDrbbSduNHgG8canmcKBHHhTMOVhsvXYboE4QOywc4xafghD9vNeLTG&#10;3Lg7f9LtHCqRIOxz1FCH0OdS+qImi37meuLklW6wGJIcKmkGvCe47WSm1EJabDgt1NjTa01Fe75a&#10;DR/fi/d5wFjGE6tWHY/7XXlSWj9N4ssKRKAYHuH/9pvRkKk5/J1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mLcrEAAAA3AAAAA8AAAAAAAAAAAAAAAAAmAIAAGRycy9k&#10;b3ducmV2LnhtbFBLBQYAAAAABAAEAPUAAACJAwAAAAA=&#10;" filled="f" strokecolor="black [3213]"/>
            <v:oval id="Oval 205" o:spid="_x0000_s1162" style="position:absolute;left:30120;top:9997;width:1042;height:10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3kUcQA&#10;AADbAAAADwAAAGRycy9kb3ducmV2LnhtbESPT2sCMRTE7wW/Q3iCt5pYrcjWKFIV20NhtT30+Ni8&#10;/YObl2UTNX77plDocZiZ3zDLdbStuFLvG8caJmMFgrhwpuFKw9fn/nEBwgdkg61j0nAnD+vV4GGJ&#10;mXE3PtL1FCqRIOwz1FCH0GVS+qImi37sOuLkla63GJLsK2l6vCW4beWTUnNpseG0UGNHrzUV59PF&#10;avj4nr/PAsYy5qzO6nDYbctcaT0axs0LiEAx/If/2m9Gw/QZfr+k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95FHEAAAA2wAAAA8AAAAAAAAAAAAAAAAAmAIAAGRycy9k&#10;b3ducmV2LnhtbFBLBQYAAAAABAAEAPUAAACJAwAAAAA=&#10;" filled="f" strokecolor="black [3213]"/>
            <v:oval id="Oval 206" o:spid="_x0000_s1163" style="position:absolute;left:30120;top:12149;width:1042;height:10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gWJsMA&#10;AADcAAAADwAAAGRycy9kb3ducmV2LnhtbESPzWsCMRTE7wX/h/AEbzVRZCmrUURbtIeCXwePj83b&#10;D9y8LJuo6X/fFAo9DjPzG2axirYVD+p941jDZKxAEBfONFxpuJw/Xt9A+IBssHVMGr7Jw2o5eFlg&#10;btyTj/Q4hUokCPscNdQhdLmUvqjJoh+7jjh5pesthiT7SpoenwluWzlVKpMWG04LNXa0qam4ne5W&#10;w9c1+5wFjGU8sLqp3e59Wx6U1qNhXM9BBIrhP/zX3hsNU5XB75l0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gWJsMAAADcAAAADwAAAAAAAAAAAAAAAACYAgAAZHJzL2Rv&#10;d25yZXYueG1sUEsFBgAAAAAEAAQA9QAAAIgDAAAAAA==&#10;" filled="f" strokecolor="black [3213]"/>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Lightning Bolt 209" o:spid="_x0000_s1164" type="#_x0000_t73" style="position:absolute;left:30289;top:10160;width:639;height:6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KjsUA&#10;AADcAAAADwAAAGRycy9kb3ducmV2LnhtbESPQWvCQBSE70L/w/IKveluAwZNXaUEGoQWQVPw+sg+&#10;k2D2bchuY9pf3xUKPQ4z8w2z2U22EyMNvnWs4XmhQBBXzrRca/gs3+YrED4gG+wck4Zv8rDbPsw2&#10;mBl34yONp1CLCGGfoYYmhD6T0lcNWfQL1xNH7+IGiyHKoZZmwFuE204mSqXSYstxocGe8oaq6+nL&#10;aijPafGj6N1VRR/O6UeaL8tDq/XT4/T6AiLQFP7Df+290ZCoNdzPx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EqOxQAAANwAAAAPAAAAAAAAAAAAAAAAAJgCAABkcnMv&#10;ZG93bnJldi54bWxQSwUGAAAAAAQABAD1AAAAigMAAAAA&#10;" filled="f" strokecolor="black [3213]"/>
            <v:oval id="Oval 210" o:spid="_x0000_s1165" style="position:absolute;left:30417;top:7777;width:468;height:648;rotation: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fCC8EA&#10;AADcAAAADwAAAGRycy9kb3ducmV2LnhtbERPPWvDMBDdC/0P4grZatmmlOJGCSHU0KVD7EIyHtbF&#10;MrVOxlJt9d9HQ6Dj431v99GOYqHZD44VFFkOgrhzeuBewXdbP7+B8AFZ4+iYFPyRh/3u8WGLlXYr&#10;n2hpQi9SCPsKFZgQpkpK3xmy6DM3ESfu6maLIcG5l3rGNYXbUZZ5/iotDpwaDE50NNT9NL9WQbu8&#10;fJ1tH219jUN9pI/RXA6FUpuneHgHESiGf/Hd/akVlEWan86kIyB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nwgvBAAAA3AAAAA8AAAAAAAAAAAAAAAAAmAIAAGRycy9kb3du&#10;cmV2LnhtbFBLBQYAAAAABAAEAPUAAACGAwAAAAA=&#10;" fillcolor="#bfbfbf [2412]" strokecolor="black [3213]"/>
            <v:rect id="Rectangle 211" o:spid="_x0000_s1166" style="position:absolute;left:30384;top:5638;width:457;height:4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IpcMA&#10;AADcAAAADwAAAGRycy9kb3ducmV2LnhtbERPy2rCQBTdF/yH4Qru6kyysCU6SvABQttFfewvmWsS&#10;zdyJmVHTv+8UCi7O4nBenNmit424U+drxxqSsQJBXDhTc6nhsN+8voPwAdlg45g0/JCHxXzwMsPM&#10;uAd/030XShFL2GeooQqhzaT0RUUW/di1xFE7uc5iiLQrpenwEcttI1OlJtJizXGhwpaWFRWX3c1q&#10;sLlq8tXXefV2vKp1kX5+XCK0Hg37fAoiUB+e5v/01mhIkwT+zsQj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yIpcMAAADcAAAADwAAAAAAAAAAAAAAAACYAgAAZHJzL2Rv&#10;d25yZXYueG1sUEsFBgAAAAAEAAQA9QAAAIgDAAAAAA==&#10;" fillcolor="#bfbfbf [2412]" strokecolor="black [3213]"/>
            <v:shape id="5-Point Star 212" o:spid="_x0000_s1167" style="position:absolute;left:30237;top:12223;width:825;height:826;visibility:visible;v-text-anchor:middle" coordsize="82552,8255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JiKMQA&#10;AADcAAAADwAAAGRycy9kb3ducmV2LnhtbESPT2sCMRTE7wW/Q3hCbzXrHkpZjSL+ASt4cFXw+Eie&#10;u6ublyVJdfvtm0Khx2FmfsNM571txYN8aBwrGI8yEMTamYYrBafj5u0DRIjIBlvHpOCbAsxng5cp&#10;FsY9+UCPMlYiQTgUqKCOsSukDLomi2HkOuLkXZ23GJP0lTQenwluW5ln2bu02HBaqLGjZU36Xn5Z&#10;BZf1fre/ydXu6rUvP+2ZD1GzUq/DfjEBEamP/+G/9tYoyMc5/J5JR0D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SYijEAAAA3AAAAA8AAAAAAAAAAAAAAAAAmAIAAGRycy9k&#10;b3ducmV2LnhtbFBLBQYAAAAABAAEAPUAAACJAwAAAAA=&#10;" adj="-11796480,,5400" path="m,31532r31532,l41276,r9744,31532l82552,31532,57042,51020r9744,31532l41276,63064,15766,82552,25510,51020,,31532xe" fillcolor="black [3213]" stroked="f" strokeweight="2pt">
              <v:stroke joinstyle="miter"/>
              <v:formulas/>
              <v:path arrowok="t" o:connecttype="custom" o:connectlocs="0,31532;31532,31532;41276,0;51020,31532;82552,31532;57042,51020;66786,82552;41276,63064;15766,82552;25510,51020;0,31532" o:connectangles="0,0,0,0,0,0,0,0,0,0,0" textboxrect="0,0,82552,82552"/>
              <v:textbox>
                <w:txbxContent>
                  <w:p w:rsidR="002F36D9" w:rsidRDefault="002F36D9" w:rsidP="002345B1">
                    <w:pPr>
                      <w:ind w:left="0"/>
                      <w:jc w:val="center"/>
                    </w:pPr>
                    <w:proofErr w:type="gramStart"/>
                    <w:r>
                      <w:t>v</w:t>
                    </w:r>
                    <w:proofErr w:type="gramEnd"/>
                  </w:p>
                </w:txbxContent>
              </v:textbox>
            </v:shape>
            <w10:wrap type="none"/>
            <w10:anchorlock/>
          </v:group>
        </w:pict>
      </w:r>
    </w:p>
    <w:p w:rsidR="00BE31DF" w:rsidRPr="008A2AB0" w:rsidRDefault="00BE31DF" w:rsidP="002345B1">
      <w:pPr>
        <w:rPr>
          <w:rFonts w:eastAsia="微软雅黑"/>
        </w:rPr>
      </w:pPr>
    </w:p>
    <w:p w:rsidR="002345B1" w:rsidRPr="008A2AB0" w:rsidRDefault="00D456D0" w:rsidP="002345B1">
      <w:pPr>
        <w:pStyle w:val="Heading4"/>
        <w:ind w:hanging="1021"/>
        <w:rPr>
          <w:rFonts w:eastAsia="微软雅黑"/>
        </w:rPr>
      </w:pPr>
      <w:r w:rsidRPr="008A2AB0">
        <w:rPr>
          <w:rFonts w:eastAsia="微软雅黑" w:hint="eastAsia"/>
          <w:lang w:eastAsia="zh-CN"/>
        </w:rPr>
        <w:t>反馈</w:t>
      </w:r>
    </w:p>
    <w:p w:rsidR="00D456D0" w:rsidRPr="008A2AB0" w:rsidRDefault="00D456D0" w:rsidP="00467A4A">
      <w:pPr>
        <w:rPr>
          <w:rStyle w:val="Hyperlink"/>
          <w:rFonts w:eastAsia="微软雅黑"/>
          <w:color w:val="auto"/>
          <w:u w:val="none"/>
          <w:lang w:eastAsia="zh-CN"/>
        </w:rPr>
      </w:pPr>
      <w:r w:rsidRPr="008A2AB0">
        <w:rPr>
          <w:rFonts w:eastAsia="微软雅黑" w:hint="eastAsia"/>
          <w:sz w:val="18"/>
          <w:szCs w:val="18"/>
          <w:lang w:eastAsia="zh-CN"/>
        </w:rPr>
        <w:t>必须使用倾斜动画显示列表项已按下，</w:t>
      </w:r>
      <w:r w:rsidR="00313C7D" w:rsidRPr="008A2AB0">
        <w:rPr>
          <w:rFonts w:eastAsia="微软雅黑" w:hint="eastAsia"/>
          <w:sz w:val="18"/>
          <w:szCs w:val="18"/>
          <w:lang w:eastAsia="zh-CN"/>
        </w:rPr>
        <w:t>该效果可以在</w:t>
      </w:r>
      <w:r w:rsidR="00313C7D" w:rsidRPr="008A2AB0">
        <w:rPr>
          <w:rFonts w:eastAsia="微软雅黑" w:hint="eastAsia"/>
          <w:sz w:val="18"/>
          <w:szCs w:val="18"/>
          <w:lang w:eastAsia="zh-CN"/>
        </w:rPr>
        <w:t>Windows Phone</w:t>
      </w:r>
      <w:r w:rsidR="003A7F14" w:rsidRPr="008A2AB0">
        <w:rPr>
          <w:rFonts w:eastAsia="微软雅黑" w:hint="eastAsia"/>
          <w:sz w:val="18"/>
          <w:szCs w:val="18"/>
          <w:lang w:eastAsia="zh-CN"/>
        </w:rPr>
        <w:t>工具包中</w:t>
      </w:r>
      <w:r w:rsidR="003A7F14" w:rsidRPr="008A2AB0">
        <w:rPr>
          <w:rFonts w:eastAsia="微软雅黑" w:hint="eastAsia"/>
          <w:sz w:val="18"/>
          <w:szCs w:val="18"/>
          <w:lang w:eastAsia="zh-CN"/>
        </w:rPr>
        <w:t>Silverlight</w:t>
      </w:r>
      <w:r w:rsidR="003A7F14" w:rsidRPr="008A2AB0">
        <w:rPr>
          <w:rFonts w:eastAsia="微软雅黑" w:hint="eastAsia"/>
          <w:sz w:val="18"/>
          <w:szCs w:val="18"/>
          <w:lang w:eastAsia="zh-CN"/>
        </w:rPr>
        <w:t>找到</w:t>
      </w:r>
      <w:hyperlink r:id="rId23" w:history="1">
        <w:r w:rsidR="00884F17" w:rsidRPr="008A2AB0">
          <w:rPr>
            <w:rStyle w:val="Hyperlink"/>
            <w:rFonts w:eastAsia="微软雅黑"/>
          </w:rPr>
          <w:t>http://silverlight.codeplex.com/</w:t>
        </w:r>
      </w:hyperlink>
    </w:p>
    <w:p w:rsidR="00BE31DF" w:rsidRPr="008A2AB0" w:rsidRDefault="00CE2BF2" w:rsidP="002345B1">
      <w:pPr>
        <w:rPr>
          <w:rFonts w:eastAsia="微软雅黑"/>
          <w:sz w:val="18"/>
          <w:szCs w:val="18"/>
        </w:rPr>
      </w:pPr>
      <w:r>
        <w:rPr>
          <w:rFonts w:eastAsia="微软雅黑"/>
          <w:noProof/>
          <w:lang w:val="en-US" w:eastAsia="zh-CN"/>
        </w:rPr>
      </w:r>
      <w:r>
        <w:rPr>
          <w:rFonts w:eastAsia="微软雅黑"/>
          <w:noProof/>
          <w:lang w:val="en-US" w:eastAsia="zh-CN"/>
        </w:rPr>
        <w:pict>
          <v:group id="Canvas 243" o:spid="_x0000_s1168" editas="canvas" style="width:352.8pt;height:166.1pt;mso-position-horizontal-relative:char;mso-position-vertical-relative:line" coordsize="44805,2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">
            <v:shape id="_x0000_s1169" type="#_x0000_t75" style="position:absolute;width:44805;height:21094;visibility:visible">
              <v:fill o:detectmouseclick="t"/>
              <v:path o:connecttype="none"/>
            </v:shape>
            <v:rect id="Rectangle 186" o:spid="_x0000_s1170" style="position:absolute;left:14865;top:1986;width:12393;height:191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6RjMAA&#10;AADcAAAADwAAAGRycy9kb3ducmV2LnhtbERPzYrCMBC+L/gOYQQvi6a6IKUaRQTBS4V1fYChGZti&#10;M4lNqvXtzcLC3ubj+531drCteFAXGscK5rMMBHHldMO1gsvPYZqDCBFZY+uYFLwowHYz+lhjod2T&#10;v+lxjrVIIRwKVGBi9IWUoTJkMcycJ07c1XUWY4JdLXWHzxRuW7nIsqW02HBqMOhpb6i6nXurYOjz&#10;+73sb9bQV9l+LqI/ld4rNRkPuxWISEP8F/+5jzrNz5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6RjMAAAADcAAAADwAAAAAAAAAAAAAAAACYAgAAZHJzL2Rvd25y&#10;ZXYueG1sUEsFBgAAAAAEAAQA9QAAAIUDAAAAAA==&#10;" filled="f" strokecolor="black [3213]"/>
            <v:rect id="Rectangle 191" o:spid="_x0000_s1171" style="position:absolute;top:1986;width:12393;height:191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6fJcIA&#10;AADcAAAADwAAAGRycy9kb3ducmV2LnhtbERPS2rDMBDdF3oHMYVsSiLHhZK4kU0IFLpxoW4PMFhT&#10;y8QaKZacOLePAoXu5vG+s6tmO4gzjaF3rGC9ykAQt0733Cn4+X5fbkCEiKxxcEwKrhSgKh8fdlho&#10;d+EvOjexEymEQ4EKTIy+kDK0hiyGlfPEift1o8WY4NhJPeIlhdtB5ln2Ki32nBoMejoYao/NZBXM&#10;0+Z0qqejNfRSD8959J+190otnub9G4hIc/wX/7k/dJq/XcP9mXSB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7p8lwgAAANwAAAAPAAAAAAAAAAAAAAAAAJgCAABkcnMvZG93&#10;bnJldi54bWxQSwUGAAAAAAQABAD1AAAAhwMAAAAA&#10;" filled="f" strokecolor="black [3213]"/>
            <v:shape id="Text Box 192" o:spid="_x0000_s1172" type="#_x0000_t202" style="position:absolute;left:168;top:360;width:11053;height:1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QMQA&#10;AADcAAAADwAAAGRycy9kb3ducmV2LnhtbERPS2vCQBC+F/wPywje6kYP0qauIraFHvpSW6i3MTsm&#10;wexs2B1j+u+7hUJv8/E9Z77sXaM6CrH2bGAyzkARF97WXBr42D1e34CKgmyx8UwGvinCcjG4mmNu&#10;/YU31G2lVCmEY44GKpE21zoWFTmMY98SJ+7og0NJMJTaBrykcNfoaZbNtMOaU0OFLa0rKk7bszPQ&#10;fMXwfMhk392XL/L+ps+fD5NXY0bDfnUHSqiXf/Gf+8mm+bdT+H0mXa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1Y0DEAAAA3AAAAA8AAAAAAAAAAAAAAAAAmAIAAGRycy9k&#10;b3ducmV2LnhtbFBLBQYAAAAABAAEAPUAAACJAwAAAAA=&#10;" filled="f" stroked="f" strokeweight=".5pt">
              <v:textbox inset="0,0,0,0">
                <w:txbxContent>
                  <w:p w:rsidR="002F36D9" w:rsidRPr="003A7F14" w:rsidRDefault="002F36D9" w:rsidP="00BE31DF">
                    <w:pPr>
                      <w:ind w:left="0"/>
                      <w:rPr>
                        <w:rFonts w:eastAsiaTheme="minorEastAsia"/>
                        <w:color w:val="FF0000"/>
                        <w:sz w:val="16"/>
                        <w:lang w:eastAsia="zh-CN"/>
                      </w:rPr>
                    </w:pPr>
                    <w:r w:rsidRPr="003A7F14">
                      <w:rPr>
                        <w:rFonts w:ascii="微软雅黑" w:eastAsia="微软雅黑" w:hAnsi="微软雅黑" w:hint="eastAsia"/>
                        <w:color w:val="FF0000"/>
                        <w:sz w:val="16"/>
                        <w:lang w:eastAsia="zh-CN"/>
                      </w:rPr>
                      <w:t>不正确</w:t>
                    </w:r>
                  </w:p>
                </w:txbxContent>
              </v:textbox>
            </v:shape>
            <v:shape id="Text Box 193" o:spid="_x0000_s1173" type="#_x0000_t202" style="position:absolute;left:14922;top:360;width:9145;height:16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G28QA&#10;AADcAAAADwAAAGRycy9kb3ducmV2LnhtbERPS0vDQBC+F/oflil4azdVkDZ2W8QH9FCrVgW9jdkx&#10;CWZnw+40jf/eLRR6m4/vOYtV7xrVUYi1ZwPTSQaKuPC25tLA+9vjeAYqCrLFxjMZ+KMIq+VwsMDc&#10;+gO/UreTUqUQjjkaqETaXOtYVOQwTnxLnLgfHxxKgqHUNuAhhbtGX2bZtXZYc2qosKW7iorf3d4Z&#10;aD5j2Hxn8tXdl0/y8qz3Hw/TrTEXo/72BpRQL2fxyb22af78Co7PpAv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5xtvEAAAA3AAAAA8AAAAAAAAAAAAAAAAAmAIAAGRycy9k&#10;b3ducmV2LnhtbFBLBQYAAAAABAAEAPUAAACJAwAAAAA=&#10;" filled="f" stroked="f" strokeweight=".5pt">
              <v:textbox inset="0,0,0,0">
                <w:txbxContent>
                  <w:p w:rsidR="002F36D9" w:rsidRPr="003A7F14" w:rsidRDefault="002F36D9" w:rsidP="00BE31DF">
                    <w:pPr>
                      <w:ind w:left="0"/>
                      <w:rPr>
                        <w:rFonts w:eastAsiaTheme="minorEastAsia"/>
                        <w:color w:val="00B050"/>
                        <w:sz w:val="16"/>
                        <w:lang w:eastAsia="zh-CN"/>
                      </w:rPr>
                    </w:pPr>
                    <w:r w:rsidRPr="003A7F14">
                      <w:rPr>
                        <w:rFonts w:ascii="微软雅黑" w:eastAsia="微软雅黑" w:hAnsi="微软雅黑" w:hint="eastAsia"/>
                        <w:color w:val="00B050"/>
                        <w:sz w:val="16"/>
                        <w:lang w:eastAsia="zh-CN"/>
                      </w:rPr>
                      <w:t>正确</w:t>
                    </w:r>
                  </w:p>
                </w:txbxContent>
              </v:textbox>
            </v:shape>
            <v:shape id="Text Box 194" o:spid="_x0000_s1174" type="#_x0000_t202" style="position:absolute;left:479;top:4790;width:7928;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Ber8QA&#10;AADcAAAADwAAAGRycy9kb3ducmV2LnhtbERPS0vDQBC+F/oflil4azcVkTZ2W8QH9FCrVgW9jdkx&#10;CWZnw+40jf/eLRR6m4/vOYtV7xrVUYi1ZwPTSQaKuPC25tLA+9vjeAYqCrLFxjMZ+KMIq+VwsMDc&#10;+gO/UreTUqUQjjkaqETaXOtYVOQwTnxLnLgfHxxKgqHUNuAhhbtGX2bZtXZYc2qosKW7iorf3d4Z&#10;aD5j2Hxn8tXdl0/y8qz3Hw/TrTEXo/72BpRQL2fxyb22af78Co7PpAv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QXq/EAAAA3AAAAA8AAAAAAAAAAAAAAAAAmAIAAGRycy9k&#10;b3ducmV2LnhtbFBLBQYAAAAABAAEAPUAAACJAwAAAAA=&#10;" filled="f" stroked="f" strokeweight=".5pt">
              <v:textbox inset="0,0,0,0">
                <w:txbxContent>
                  <w:p w:rsidR="002F36D9" w:rsidRPr="009A00E8" w:rsidRDefault="002F36D9" w:rsidP="00BE31DF">
                    <w:pPr>
                      <w:ind w:left="0"/>
                    </w:pPr>
                    <w:proofErr w:type="gramStart"/>
                    <w:r w:rsidRPr="009A00E8">
                      <w:t>news</w:t>
                    </w:r>
                    <w:proofErr w:type="gramEnd"/>
                  </w:p>
                </w:txbxContent>
              </v:textbox>
            </v:shape>
            <v:shape id="Text Box 215" o:spid="_x0000_s1175" type="#_x0000_t202" style="position:absolute;left:479;top:7109;width:7928;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qZEsYA&#10;AADcAAAADwAAAGRycy9kb3ducmV2LnhtbESPS2vDMBCE74X+B7GF3BrZgZTgRAmhD+ihzzSB9La1&#10;NraptTLSxnH/fVUI9DjMzDfMYjW4VvUUYuPZQD7OQBGX3jZcGdh+PFzPQEVBtth6JgM/FGG1vLxY&#10;YGH9id+p30ilEoRjgQZqka7QOpY1OYxj3xEn7+CDQ0kyVNoGPCW4a/Uky260w4bTQo0d3dZUfm+O&#10;zkC7j+HpK5PP/q56lrdXfdzd5y/GjK6G9RyU0CD/4XP70RqY5FP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qZEsYAAADcAAAADwAAAAAAAAAAAAAAAACYAgAAZHJz&#10;L2Rvd25yZXYueG1sUEsFBgAAAAAEAAQA9QAAAIsDAAAAAA==&#10;" filled="f" stroked="f" strokeweight=".5pt">
              <v:textbox inset="0,0,0,0">
                <w:txbxContent>
                  <w:p w:rsidR="002F36D9" w:rsidRPr="00BB085E" w:rsidRDefault="002F36D9" w:rsidP="00BE31DF">
                    <w:pPr>
                      <w:ind w:left="0"/>
                      <w:rPr>
                        <w:color w:val="4F8E33" w:themeColor="accent2" w:themeShade="BF"/>
                      </w:rPr>
                    </w:pPr>
                    <w:proofErr w:type="gramStart"/>
                    <w:r w:rsidRPr="00BB085E">
                      <w:rPr>
                        <w:color w:val="4F8E33" w:themeColor="accent2" w:themeShade="BF"/>
                      </w:rPr>
                      <w:t>sport</w:t>
                    </w:r>
                    <w:proofErr w:type="gramEnd"/>
                  </w:p>
                </w:txbxContent>
              </v:textbox>
            </v:shape>
            <v:shape id="Text Box 216" o:spid="_x0000_s1176" type="#_x0000_t202" style="position:absolute;left:479;top:9400;width:7928;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gHZccA&#10;AADcAAAADwAAAGRycy9kb3ducmV2LnhtbESPS2vDMBCE74X+B7GF3BrZOYTiRgmhD8gh6SNNILlt&#10;rK1taq2MtHHcf18VCj0OM/MNM1sMrlU9hdh4NpCPM1DEpbcNVwZ2H8+3d6CiIFtsPZOBb4qwmF9f&#10;zbCw/sLv1G+lUgnCsUADtUhXaB3LmhzGse+Ik/fpg0NJMlTaBrwkuGv1JMum2mHDaaHGjh5qKr+2&#10;Z2egPcSwPmVy7B+rjby96vP+KX8xZnQzLO9BCQ3yH/5rr6yBST6F3zPpCO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4B2XHAAAA3AAAAA8AAAAAAAAAAAAAAAAAmAIAAGRy&#10;cy9kb3ducmV2LnhtbFBLBQYAAAAABAAEAPUAAACMAwAAAAA=&#10;" filled="f" stroked="f" strokeweight=".5pt">
              <v:textbox inset="0,0,0,0">
                <w:txbxContent>
                  <w:p w:rsidR="002F36D9" w:rsidRPr="009A00E8" w:rsidRDefault="002F36D9" w:rsidP="00BE31DF">
                    <w:pPr>
                      <w:ind w:left="0"/>
                    </w:pPr>
                    <w:proofErr w:type="gramStart"/>
                    <w:r w:rsidRPr="009A00E8">
                      <w:t>weather</w:t>
                    </w:r>
                    <w:proofErr w:type="gramEnd"/>
                  </w:p>
                </w:txbxContent>
              </v:textbox>
            </v:shape>
            <v:shape id="Text Box 217" o:spid="_x0000_s1177" type="#_x0000_t202" style="position:absolute;left:404;top:1537;width:6183;height:2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Si/sYA&#10;AADcAAAADwAAAGRycy9kb3ducmV2LnhtbESPS2vDMBCE74X+B7GF3BrZOaTBiRJCH9BDn2kC6W1r&#10;bWxTa2WkjeP++6oQ6HGYmW+YxWpwreopxMazgXycgSIuvW24MrD9eLiegYqCbLH1TAZ+KMJqeXmx&#10;wML6E79Tv5FKJQjHAg3UIl2hdSxrchjHviNO3sEHh5JkqLQNeEpw1+pJlk21w4bTQo0d3dZUfm+O&#10;zkC7j+HpK5PP/q56lrdXfdzd5y/GjK6G9RyU0CD/4XP70RqY5Df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Si/sYAAADcAAAADwAAAAAAAAAAAAAAAACYAgAAZHJz&#10;L2Rvd25yZXYueG1sUEsFBgAAAAAEAAQA9QAAAIsDAAAAAA==&#10;" filled="f" stroked="f" strokeweight=".5pt">
              <v:textbox inset="0,0,0,0">
                <w:txbxContent>
                  <w:p w:rsidR="002F36D9" w:rsidRPr="009A00E8" w:rsidRDefault="002F36D9" w:rsidP="00BE31DF">
                    <w:pPr>
                      <w:ind w:left="0"/>
                      <w:rPr>
                        <w:sz w:val="32"/>
                      </w:rPr>
                    </w:pPr>
                    <w:proofErr w:type="gramStart"/>
                    <w:r w:rsidRPr="009A00E8">
                      <w:rPr>
                        <w:sz w:val="32"/>
                      </w:rPr>
                      <w:t>menu</w:t>
                    </w:r>
                    <w:proofErr w:type="gramEnd"/>
                  </w:p>
                </w:txbxContent>
              </v:textbox>
            </v:shape>
            <v:shape id="Text Box 218" o:spid="_x0000_s1178" type="#_x0000_t202" style="position:absolute;left:479;top:11642;width:7928;height:1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s2jMMA&#10;AADcAAAADwAAAGRycy9kb3ducmV2LnhtbERPTU/CQBC9k/gfNmPiTbblQExlIQYk4YCigInexu7Y&#10;NnZnm92hlH/vHkw4vrzv2WJwreopxMazgXycgSIuvW24MnA8rO8fQEVBtth6JgMXirCY34xmWFh/&#10;5nfq91KpFMKxQAO1SFdoHcuaHMax74gT9+ODQ0kwVNoGPKdw1+pJlk21w4ZTQ40dLWsqf/cnZ6D9&#10;jGH7nclXv6pe5G2nTx/P+asxd7fD0yMooUGu4n/3xhqY5GltOpOOgJ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s2jMMAAADcAAAADwAAAAAAAAAAAAAAAACYAgAAZHJzL2Rv&#10;d25yZXYueG1sUEsFBgAAAAAEAAQA9QAAAIgDAAAAAA==&#10;" filled="f" stroked="f" strokeweight=".5pt">
              <v:textbox inset="0,0,0,0">
                <w:txbxContent>
                  <w:p w:rsidR="002F36D9" w:rsidRPr="009A00E8" w:rsidRDefault="002F36D9" w:rsidP="00BE31DF">
                    <w:pPr>
                      <w:ind w:left="0"/>
                    </w:pPr>
                    <w:proofErr w:type="gramStart"/>
                    <w:r w:rsidRPr="009A00E8">
                      <w:t>live</w:t>
                    </w:r>
                    <w:proofErr w:type="gramEnd"/>
                  </w:p>
                </w:txbxContent>
              </v:textbox>
            </v:shape>
            <v:shape id="Text Box 223" o:spid="_x0000_s1179" type="#_x0000_t202" style="position:absolute;left:15301;top:4790;width:7927;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NuQMYA&#10;AADcAAAADwAAAGRycy9kb3ducmV2LnhtbESPS2vDMBCE74X+B7GF3Bo5DpTgRAmhD+ihzzSB9La1&#10;NraptTLSxnH/fVUI9DjMzDfMYjW4VvUUYuPZwGScgSIuvW24MrD9eLiegYqCbLH1TAZ+KMJqeXmx&#10;wML6E79Tv5FKJQjHAg3UIl2hdSxrchjHviNO3sEHh5JkqLQNeEpw1+o8y260w4bTQo0d3dZUfm+O&#10;zkC7j+HpK5PP/q56lrdXfdzdT16MGV0N6zkooUH+w+f2ozWQ51P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NuQMYAAADcAAAADwAAAAAAAAAAAAAAAACYAgAAZHJz&#10;L2Rvd25yZXYueG1sUEsFBgAAAAAEAAQA9QAAAIsDAAAAAA==&#10;" filled="f" stroked="f" strokeweight=".5pt">
              <v:textbox inset="0,0,0,0">
                <w:txbxContent>
                  <w:p w:rsidR="002F36D9" w:rsidRPr="009A00E8" w:rsidRDefault="002F36D9" w:rsidP="00BE31DF">
                    <w:pPr>
                      <w:ind w:left="0"/>
                    </w:pPr>
                    <w:proofErr w:type="gramStart"/>
                    <w:r w:rsidRPr="009A00E8">
                      <w:t>news</w:t>
                    </w:r>
                    <w:proofErr w:type="gramEnd"/>
                  </w:p>
                </w:txbxContent>
              </v:textbox>
            </v:shape>
            <v:shape id="Text Box 224" o:spid="_x0000_s1180" type="#_x0000_t202" style="position:absolute;left:15301;top:7109;width:7927;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2NMYA&#10;AADcAAAADwAAAGRycy9kb3ducmV2LnhtbESPS2vDMBCE74X+B7GF3Bo5JpTgRAmhD+ihzzSB9La1&#10;NraptTLSxnH/fVUI9DjMzDfMYjW4VvUUYuPZwGScgSIuvW24MrD9eLiegYqCbLH1TAZ+KMJqeXmx&#10;wML6E79Tv5FKJQjHAg3UIl2hdSxrchjHviNO3sEHh5JkqLQNeEpw1+o8y260w4bTQo0d3dZUfm+O&#10;zkC7j+HpK5PP/q56lrdXfdzdT16MGV0N6zkooUH+w+f2ozWQ51P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r2NMYAAADcAAAADwAAAAAAAAAAAAAAAACYAgAAZHJz&#10;L2Rvd25yZXYueG1sUEsFBgAAAAAEAAQA9QAAAIsDAAAAAA==&#10;" filled="f" stroked="f" strokeweight=".5pt">
              <v:textbox inset="0,0,0,0">
                <w:txbxContent>
                  <w:p w:rsidR="002F36D9" w:rsidRPr="009A00E8" w:rsidRDefault="002F36D9" w:rsidP="00BE31DF">
                    <w:pPr>
                      <w:ind w:left="0"/>
                    </w:pPr>
                    <w:proofErr w:type="gramStart"/>
                    <w:r w:rsidRPr="009A00E8">
                      <w:t>sport</w:t>
                    </w:r>
                    <w:proofErr w:type="gramEnd"/>
                  </w:p>
                </w:txbxContent>
              </v:textbox>
            </v:shape>
            <v:shape id="Text Box 225" o:spid="_x0000_s1181" type="#_x0000_t202" style="position:absolute;left:15301;top:9400;width:7927;height: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ZTr8YA&#10;AADcAAAADwAAAGRycy9kb3ducmV2LnhtbESPS2vDMBCE74X+B7GF3Bo5hpTgRAmhD+ihzzSB9La1&#10;NraptTLSxnH/fVUI9DjMzDfMYjW4VvUUYuPZwGScgSIuvW24MrD9eLiegYqCbLH1TAZ+KMJqeXmx&#10;wML6E79Tv5FKJQjHAg3UIl2hdSxrchjHviNO3sEHh5JkqLQNeEpw1+o8y260w4bTQo0d3dZUfm+O&#10;zkC7j+HpK5PP/q56lrdXfdzdT16MGV0N6zkooUH+w+f2ozWQ51P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ZTr8YAAADcAAAADwAAAAAAAAAAAAAAAACYAgAAZHJz&#10;L2Rvd25yZXYueG1sUEsFBgAAAAAEAAQA9QAAAIsDAAAAAA==&#10;" filled="f" stroked="f" strokeweight=".5pt">
              <v:textbox inset="0,0,0,0">
                <w:txbxContent>
                  <w:p w:rsidR="002F36D9" w:rsidRPr="009A00E8" w:rsidRDefault="002F36D9" w:rsidP="00BE31DF">
                    <w:pPr>
                      <w:ind w:left="0"/>
                    </w:pPr>
                    <w:proofErr w:type="gramStart"/>
                    <w:r>
                      <w:t>w</w:t>
                    </w:r>
                    <w:r w:rsidRPr="00EF17A0">
                      <w:rPr>
                        <w:sz w:val="14"/>
                        <w:szCs w:val="14"/>
                      </w:rPr>
                      <w:t>e</w:t>
                    </w:r>
                    <w:r w:rsidRPr="00EF17A0">
                      <w:rPr>
                        <w:sz w:val="12"/>
                        <w:szCs w:val="12"/>
                      </w:rPr>
                      <w:t>a</w:t>
                    </w:r>
                    <w:r w:rsidRPr="00EF17A0">
                      <w:rPr>
                        <w:sz w:val="10"/>
                        <w:szCs w:val="10"/>
                      </w:rPr>
                      <w:t>ther</w:t>
                    </w:r>
                    <w:proofErr w:type="gramEnd"/>
                  </w:p>
                </w:txbxContent>
              </v:textbox>
            </v:shape>
            <v:shape id="Text Box 226" o:spid="_x0000_s1182" type="#_x0000_t202" style="position:absolute;left:15301;top:11642;width:7927;height:1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N2McA&#10;AADcAAAADwAAAGRycy9kb3ducmV2LnhtbESPS2vDMBCE74X+B7GF3Bo5PoTiRgmhD8gh6SNNILlt&#10;rK1taq2MtHHcf18VCj0OM/MNM1sMrlU9hdh4NjAZZ6CIS28brgzsPp5v70BFQbbYeiYD3xRhMb++&#10;mmFh/YXfqd9KpRKEY4EGapGu0DqWNTmMY98RJ+/TB4eSZKi0DXhJcNfqPMum2mHDaaHGjh5qKr+2&#10;Z2egPcSwPmVy7B+rjby96vP+afJizOhmWN6DEhrkP/zXXlkDeT6F3zPpCO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UzdjHAAAA3AAAAA8AAAAAAAAAAAAAAAAAmAIAAGRy&#10;cy9kb3ducmV2LnhtbFBLBQYAAAAABAAEAPUAAACMAwAAAAA=&#10;" filled="f" stroked="f" strokeweight=".5pt">
              <v:textbox inset="0,0,0,0">
                <w:txbxContent>
                  <w:p w:rsidR="002F36D9" w:rsidRPr="009A00E8" w:rsidRDefault="002F36D9" w:rsidP="00BE31DF">
                    <w:pPr>
                      <w:ind w:left="0"/>
                    </w:pPr>
                    <w:proofErr w:type="gramStart"/>
                    <w:r w:rsidRPr="009A00E8">
                      <w:t>live</w:t>
                    </w:r>
                    <w:proofErr w:type="gramEnd"/>
                  </w:p>
                </w:txbxContent>
              </v:textbox>
            </v:shape>
            <v:shape id="Text Box 227" o:spid="_x0000_s1183" type="#_x0000_t202" style="position:absolute;left:15299;top:1537;width:6182;height:2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oQ8YA&#10;AADcAAAADwAAAGRycy9kb3ducmV2LnhtbESPS2vDMBCE74X+B7GF3Bo5PqTBiRJCH9BDn2kC6W1r&#10;bWxTa2WkjeP++6oQ6HGYmW+YxWpwreopxMazgck4A0VcettwZWD78XA9AxUF2WLrmQz8UITV8vJi&#10;gYX1J36nfiOVShCOBRqoRbpC61jW5DCOfUecvIMPDiXJUGkb8JTgrtV5lk21w4bTQo0d3dZUfm+O&#10;zkC7j+HpK5PP/q56lrdXfdzdT16MGV0N6zkooUH+w+f2ozWQ5zf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hoQ8YAAADcAAAADwAAAAAAAAAAAAAAAACYAgAAZHJz&#10;L2Rvd25yZXYueG1sUEsFBgAAAAAEAAQA9QAAAIsDAAAAAA==&#10;" filled="f" stroked="f" strokeweight=".5pt">
              <v:textbox inset="0,0,0,0">
                <w:txbxContent>
                  <w:p w:rsidR="002F36D9" w:rsidRPr="009A00E8" w:rsidRDefault="002F36D9" w:rsidP="00BE31DF">
                    <w:pPr>
                      <w:ind w:left="0"/>
                      <w:rPr>
                        <w:sz w:val="32"/>
                      </w:rPr>
                    </w:pPr>
                    <w:proofErr w:type="gramStart"/>
                    <w:r w:rsidRPr="009A00E8">
                      <w:rPr>
                        <w:sz w:val="32"/>
                      </w:rPr>
                      <w:t>menu</w:t>
                    </w:r>
                    <w:proofErr w:type="gramEnd"/>
                  </w:p>
                </w:txbxContent>
              </v:textbox>
            </v:shape>
            <v:shape id="Picture 245" o:spid="_x0000_s1184" type="#_x0000_t75" style="position:absolute;left:2294;top:8532;width:1619;height:209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3Z5PGAAAA3AAAAA8AAABkcnMvZG93bnJldi54bWxEj0FrwkAUhO8F/8PyhF5EN2orJXWVtiIW&#10;6cVYen5kn9lg9m3Iribm13cLQo/DzHzDLNedrcSVGl86VjCdJCCIc6dLLhR8H7fjFxA+IGusHJOC&#10;G3lYrwYPS0y1a/lA1ywUIkLYp6jAhFCnUvrckEU/cTVx9E6usRiibAqpG2wj3FZyliQLabHkuGCw&#10;pg9D+Tm7WAV+O5+a/XvWH93h8jNq+373JTdKPQ67t1cQgbrwH763P7WC2dMz/J2JR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7dnk8YAAADcAAAADwAAAAAAAAAAAAAA&#10;AACfAgAAZHJzL2Rvd25yZXYueG1sUEsFBgAAAAAEAAQA9wAAAJIDAAAAAA==&#10;">
              <v:imagedata r:id="rId24" o:title=""/>
              <v:path arrowok="t"/>
            </v:shape>
            <v:shape id="Picture 246" o:spid="_x0000_s1185" type="#_x0000_t75" style="position:absolute;left:17157;top:11101;width:1612;height:20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fU/FAAAA3AAAAA8AAABkcnMvZG93bnJldi54bWxEj0FrwkAUhO8F/8PyhN7qRimpRFcRQSmF&#10;Ck299PaSfSbR7Nuwu2r6711B8DjMzDfMfNmbVlzI+caygvEoAUFcWt1wpWD/u3mbgvABWWNrmRT8&#10;k4flYvAyx0zbK//QJQ+ViBD2GSqoQ+gyKX1Zk0E/sh1x9A7WGQxRukpqh9cIN62cJEkqDTYcF2rs&#10;aF1TecrPRsH2PP467vRqX7RuE77TaZH/FR9KvQ771QxEoD48w4/2p1YweU/hfiYe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zX1PxQAAANwAAAAPAAAAAAAAAAAAAAAA&#10;AJ8CAABkcnMvZG93bnJldi54bWxQSwUGAAAAAAQABAD3AAAAkQMAAAAA&#10;">
              <v:imagedata r:id="rId24" o:title=""/>
            </v:shape>
            <w10:wrap type="none"/>
            <w10:anchorlock/>
          </v:group>
        </w:pict>
      </w:r>
    </w:p>
    <w:p w:rsidR="002345B1" w:rsidRPr="008A2AB0" w:rsidRDefault="003A7F14" w:rsidP="002345B1">
      <w:pPr>
        <w:pStyle w:val="Heading4"/>
        <w:ind w:hanging="1021"/>
        <w:rPr>
          <w:rFonts w:eastAsia="微软雅黑"/>
        </w:rPr>
      </w:pPr>
      <w:r w:rsidRPr="008A2AB0">
        <w:rPr>
          <w:rFonts w:eastAsia="微软雅黑" w:hint="eastAsia"/>
          <w:lang w:eastAsia="zh-CN"/>
        </w:rPr>
        <w:t>选中</w:t>
      </w:r>
      <w:r w:rsidR="00504FBD" w:rsidRPr="008A2AB0">
        <w:rPr>
          <w:rFonts w:eastAsia="微软雅黑" w:hint="eastAsia"/>
          <w:lang w:eastAsia="zh-CN"/>
        </w:rPr>
        <w:t>状态</w:t>
      </w:r>
    </w:p>
    <w:p w:rsidR="00504FBD" w:rsidRPr="008A2AB0" w:rsidRDefault="003A7F14" w:rsidP="002345B1">
      <w:pPr>
        <w:rPr>
          <w:rFonts w:eastAsia="微软雅黑"/>
          <w:sz w:val="18"/>
          <w:szCs w:val="18"/>
          <w:lang w:eastAsia="zh-CN"/>
        </w:rPr>
      </w:pPr>
      <w:r w:rsidRPr="008A2AB0">
        <w:rPr>
          <w:rFonts w:eastAsia="微软雅黑" w:hint="eastAsia"/>
          <w:sz w:val="18"/>
          <w:szCs w:val="18"/>
          <w:lang w:eastAsia="zh-CN"/>
        </w:rPr>
        <w:t>除选择器外，列表项目都不应有选中</w:t>
      </w:r>
      <w:r w:rsidR="00504FBD" w:rsidRPr="008A2AB0">
        <w:rPr>
          <w:rFonts w:eastAsia="微软雅黑" w:hint="eastAsia"/>
          <w:sz w:val="18"/>
          <w:szCs w:val="18"/>
          <w:lang w:eastAsia="zh-CN"/>
        </w:rPr>
        <w:t>状态</w:t>
      </w:r>
      <w:r w:rsidRPr="008A2AB0">
        <w:rPr>
          <w:rFonts w:eastAsia="微软雅黑" w:hint="eastAsia"/>
          <w:sz w:val="18"/>
          <w:szCs w:val="18"/>
          <w:lang w:eastAsia="zh-CN"/>
        </w:rPr>
        <w:t>。</w:t>
      </w:r>
    </w:p>
    <w:p w:rsidR="002345B1" w:rsidRPr="008A2AB0" w:rsidRDefault="003A7F14" w:rsidP="004B39EB">
      <w:pPr>
        <w:pStyle w:val="Heading3"/>
        <w:rPr>
          <w:rFonts w:eastAsia="微软雅黑"/>
        </w:rPr>
      </w:pPr>
      <w:bookmarkStart w:id="11" w:name="_Toc310927110"/>
      <w:r w:rsidRPr="00515EDB">
        <w:rPr>
          <w:rFonts w:eastAsia="微软雅黑" w:hint="eastAsia"/>
          <w:lang w:eastAsia="zh-CN"/>
        </w:rPr>
        <w:t>枢轴</w:t>
      </w:r>
      <w:r w:rsidRPr="008A2AB0">
        <w:rPr>
          <w:rFonts w:eastAsia="微软雅黑" w:hint="eastAsia"/>
          <w:lang w:eastAsia="zh-CN"/>
        </w:rPr>
        <w:t>视图控件</w:t>
      </w:r>
      <w:bookmarkEnd w:id="11"/>
    </w:p>
    <w:p w:rsidR="002345B1" w:rsidRPr="008A2AB0" w:rsidRDefault="003A7F14" w:rsidP="002345B1">
      <w:pPr>
        <w:pStyle w:val="Heading4"/>
        <w:ind w:hanging="1021"/>
        <w:rPr>
          <w:rFonts w:eastAsia="微软雅黑"/>
        </w:rPr>
      </w:pPr>
      <w:r w:rsidRPr="00515EDB">
        <w:rPr>
          <w:rFonts w:eastAsia="微软雅黑" w:hint="eastAsia"/>
          <w:lang w:eastAsia="zh-CN"/>
        </w:rPr>
        <w:t>枢轴</w:t>
      </w:r>
      <w:r w:rsidRPr="008A2AB0">
        <w:rPr>
          <w:rFonts w:eastAsia="微软雅黑" w:hint="eastAsia"/>
          <w:lang w:eastAsia="zh-CN"/>
        </w:rPr>
        <w:t>视图</w:t>
      </w:r>
      <w:r w:rsidR="00504FBD" w:rsidRPr="008A2AB0">
        <w:rPr>
          <w:rFonts w:eastAsia="微软雅黑" w:hint="eastAsia"/>
          <w:lang w:eastAsia="zh-CN"/>
        </w:rPr>
        <w:t>页面</w:t>
      </w:r>
    </w:p>
    <w:p w:rsidR="002345B1" w:rsidRPr="008A2AB0" w:rsidRDefault="00504FBD" w:rsidP="002345B1">
      <w:pPr>
        <w:rPr>
          <w:rFonts w:eastAsia="微软雅黑"/>
          <w:sz w:val="18"/>
        </w:rPr>
      </w:pPr>
      <w:r w:rsidRPr="008A2AB0">
        <w:rPr>
          <w:rFonts w:asciiTheme="minorEastAsia" w:eastAsia="微软雅黑" w:hAnsiTheme="minorEastAsia" w:hint="eastAsia"/>
          <w:sz w:val="18"/>
          <w:lang w:eastAsia="zh-CN"/>
        </w:rPr>
        <w:t>所有的</w:t>
      </w:r>
      <w:r w:rsidR="003A7F14" w:rsidRPr="00515EDB">
        <w:rPr>
          <w:rFonts w:ascii="微软雅黑" w:eastAsia="微软雅黑" w:hAnsi="微软雅黑" w:hint="eastAsia"/>
          <w:sz w:val="18"/>
          <w:lang w:eastAsia="zh-CN"/>
        </w:rPr>
        <w:t>枢轴</w:t>
      </w:r>
      <w:r w:rsidR="003A7F14" w:rsidRPr="008A2AB0">
        <w:rPr>
          <w:rFonts w:ascii="微软雅黑" w:eastAsia="微软雅黑" w:hAnsi="微软雅黑" w:hint="eastAsia"/>
          <w:sz w:val="18"/>
          <w:lang w:eastAsia="zh-CN"/>
        </w:rPr>
        <w:t>视图</w:t>
      </w:r>
      <w:r w:rsidRPr="008A2AB0">
        <w:rPr>
          <w:rFonts w:asciiTheme="minorEastAsia" w:eastAsia="微软雅黑" w:hAnsiTheme="minorEastAsia" w:hint="eastAsia"/>
          <w:sz w:val="18"/>
          <w:lang w:eastAsia="zh-CN"/>
        </w:rPr>
        <w:t>应该至少有两个页面。</w:t>
      </w:r>
    </w:p>
    <w:p w:rsidR="002345B1" w:rsidRPr="008A2AB0" w:rsidRDefault="00884F17" w:rsidP="002345B1">
      <w:pPr>
        <w:pStyle w:val="Heading4"/>
        <w:ind w:hanging="1021"/>
        <w:rPr>
          <w:rFonts w:eastAsia="微软雅黑"/>
        </w:rPr>
      </w:pPr>
      <w:r w:rsidRPr="00515EDB">
        <w:rPr>
          <w:rFonts w:eastAsia="微软雅黑" w:hint="eastAsia"/>
          <w:lang w:eastAsia="zh-CN"/>
        </w:rPr>
        <w:lastRenderedPageBreak/>
        <w:t>枢轴</w:t>
      </w:r>
      <w:r w:rsidR="00C75662" w:rsidRPr="008A2AB0">
        <w:rPr>
          <w:rFonts w:eastAsia="微软雅黑" w:hint="eastAsia"/>
          <w:lang w:eastAsia="zh-CN"/>
        </w:rPr>
        <w:t>视图中不允许的</w:t>
      </w:r>
      <w:r w:rsidR="00504FBD" w:rsidRPr="008A2AB0">
        <w:rPr>
          <w:rFonts w:eastAsia="微软雅黑" w:hint="eastAsia"/>
          <w:lang w:eastAsia="zh-CN"/>
        </w:rPr>
        <w:t>控制操作</w:t>
      </w:r>
    </w:p>
    <w:p w:rsidR="002345B1" w:rsidRPr="008A2AB0" w:rsidRDefault="00504FBD" w:rsidP="002345B1">
      <w:pPr>
        <w:rPr>
          <w:rFonts w:eastAsia="微软雅黑"/>
          <w:sz w:val="18"/>
        </w:rPr>
      </w:pPr>
      <w:r w:rsidRPr="008A2AB0">
        <w:rPr>
          <w:rFonts w:asciiTheme="minorEastAsia" w:eastAsia="微软雅黑" w:hAnsiTheme="minorEastAsia" w:hint="eastAsia"/>
          <w:sz w:val="18"/>
          <w:lang w:eastAsia="zh-CN"/>
        </w:rPr>
        <w:t>拨动开关</w:t>
      </w:r>
    </w:p>
    <w:p w:rsidR="002345B1" w:rsidRPr="008A2AB0" w:rsidRDefault="00504FBD" w:rsidP="002345B1">
      <w:pPr>
        <w:rPr>
          <w:rFonts w:eastAsia="微软雅黑"/>
          <w:sz w:val="18"/>
        </w:rPr>
      </w:pPr>
      <w:r w:rsidRPr="008A2AB0">
        <w:rPr>
          <w:rFonts w:asciiTheme="minorEastAsia" w:eastAsia="微软雅黑" w:hAnsiTheme="minorEastAsia" w:hint="eastAsia"/>
          <w:sz w:val="18"/>
          <w:lang w:eastAsia="zh-CN"/>
        </w:rPr>
        <w:t>滑块</w:t>
      </w:r>
    </w:p>
    <w:p w:rsidR="00504FBD" w:rsidRPr="00515EDB" w:rsidRDefault="00504FBD" w:rsidP="002345B1">
      <w:pPr>
        <w:rPr>
          <w:rFonts w:eastAsia="微软雅黑"/>
          <w:sz w:val="18"/>
          <w:lang w:eastAsia="zh-CN"/>
        </w:rPr>
      </w:pPr>
      <w:r w:rsidRPr="008A2AB0">
        <w:rPr>
          <w:rFonts w:eastAsia="微软雅黑" w:hint="eastAsia"/>
          <w:sz w:val="18"/>
          <w:lang w:eastAsia="zh-CN"/>
        </w:rPr>
        <w:t>地图控制</w:t>
      </w:r>
      <w:r w:rsidRPr="008A2AB0">
        <w:rPr>
          <w:rFonts w:eastAsia="微软雅黑" w:hint="eastAsia"/>
          <w:sz w:val="18"/>
          <w:lang w:eastAsia="zh-CN"/>
        </w:rPr>
        <w:t xml:space="preserve">- </w:t>
      </w:r>
      <w:r w:rsidR="00C75662" w:rsidRPr="008A2AB0">
        <w:rPr>
          <w:rFonts w:eastAsia="微软雅黑" w:hint="eastAsia"/>
          <w:sz w:val="18"/>
          <w:lang w:eastAsia="zh-CN"/>
        </w:rPr>
        <w:t>除非</w:t>
      </w:r>
      <w:r w:rsidRPr="008A2AB0">
        <w:rPr>
          <w:rFonts w:eastAsia="微软雅黑" w:hint="eastAsia"/>
          <w:sz w:val="18"/>
          <w:lang w:eastAsia="zh-CN"/>
        </w:rPr>
        <w:t>是静态的</w:t>
      </w:r>
      <w:r w:rsidRPr="00515EDB">
        <w:rPr>
          <w:rFonts w:eastAsia="微软雅黑" w:hint="eastAsia"/>
          <w:sz w:val="18"/>
          <w:lang w:eastAsia="zh-CN"/>
        </w:rPr>
        <w:t>（捏</w:t>
      </w:r>
      <w:r w:rsidR="000F2DEF" w:rsidRPr="00515EDB">
        <w:rPr>
          <w:rFonts w:eastAsia="微软雅黑" w:hint="eastAsia"/>
          <w:sz w:val="18"/>
          <w:lang w:eastAsia="zh-CN"/>
        </w:rPr>
        <w:t>合</w:t>
      </w:r>
      <w:r w:rsidRPr="00515EDB">
        <w:rPr>
          <w:rFonts w:eastAsia="微软雅黑" w:hint="eastAsia"/>
          <w:sz w:val="18"/>
          <w:lang w:eastAsia="zh-CN"/>
        </w:rPr>
        <w:t>/</w:t>
      </w:r>
      <w:r w:rsidRPr="00515EDB">
        <w:rPr>
          <w:rFonts w:eastAsia="微软雅黑" w:hint="eastAsia"/>
          <w:sz w:val="18"/>
          <w:lang w:eastAsia="zh-CN"/>
        </w:rPr>
        <w:t>缩放</w:t>
      </w:r>
      <w:r w:rsidRPr="00515EDB">
        <w:rPr>
          <w:rFonts w:eastAsia="微软雅黑" w:hint="eastAsia"/>
          <w:sz w:val="18"/>
          <w:lang w:eastAsia="zh-CN"/>
        </w:rPr>
        <w:t>/</w:t>
      </w:r>
      <w:r w:rsidRPr="00515EDB">
        <w:rPr>
          <w:rFonts w:eastAsia="微软雅黑" w:hint="eastAsia"/>
          <w:sz w:val="18"/>
          <w:lang w:eastAsia="zh-CN"/>
        </w:rPr>
        <w:t>平移</w:t>
      </w:r>
      <w:r w:rsidR="000F2DEF" w:rsidRPr="00515EDB">
        <w:rPr>
          <w:rFonts w:eastAsia="微软雅黑" w:hint="eastAsia"/>
          <w:sz w:val="18"/>
          <w:lang w:eastAsia="zh-CN"/>
        </w:rPr>
        <w:t>等动作</w:t>
      </w:r>
      <w:r w:rsidRPr="00515EDB">
        <w:rPr>
          <w:rFonts w:eastAsia="微软雅黑" w:hint="eastAsia"/>
          <w:sz w:val="18"/>
          <w:lang w:eastAsia="zh-CN"/>
        </w:rPr>
        <w:t>被禁用）</w:t>
      </w:r>
    </w:p>
    <w:p w:rsidR="00504FBD" w:rsidRPr="00652373" w:rsidRDefault="00504FBD" w:rsidP="002345B1">
      <w:pPr>
        <w:rPr>
          <w:rFonts w:eastAsia="微软雅黑"/>
          <w:color w:val="4891DC" w:themeColor="accent3"/>
          <w:sz w:val="18"/>
          <w:lang w:eastAsia="zh-CN"/>
        </w:rPr>
      </w:pPr>
      <w:bookmarkStart w:id="12" w:name="OLE_LINK3"/>
      <w:bookmarkStart w:id="13" w:name="OLE_LINK4"/>
      <w:r w:rsidRPr="008A2AB0">
        <w:rPr>
          <w:rFonts w:eastAsia="微软雅黑" w:hint="eastAsia"/>
          <w:sz w:val="18"/>
          <w:lang w:eastAsia="zh-CN"/>
        </w:rPr>
        <w:t>浏览器控制</w:t>
      </w:r>
      <w:r w:rsidRPr="008A2AB0">
        <w:rPr>
          <w:rFonts w:eastAsia="微软雅黑" w:hint="eastAsia"/>
          <w:sz w:val="18"/>
          <w:lang w:eastAsia="zh-CN"/>
        </w:rPr>
        <w:t>-</w:t>
      </w:r>
      <w:r w:rsidR="000F2DEF" w:rsidRPr="008A2AB0">
        <w:rPr>
          <w:rFonts w:eastAsia="微软雅黑" w:hint="eastAsia"/>
          <w:sz w:val="18"/>
          <w:lang w:eastAsia="zh-CN"/>
        </w:rPr>
        <w:t>除非</w:t>
      </w:r>
      <w:r w:rsidRPr="008A2AB0">
        <w:rPr>
          <w:rFonts w:eastAsia="微软雅黑" w:hint="eastAsia"/>
          <w:sz w:val="18"/>
          <w:lang w:eastAsia="zh-CN"/>
        </w:rPr>
        <w:t>是静态的</w:t>
      </w:r>
      <w:r w:rsidRPr="00515EDB">
        <w:rPr>
          <w:rFonts w:eastAsia="微软雅黑" w:hint="eastAsia"/>
          <w:sz w:val="18"/>
          <w:lang w:eastAsia="zh-CN"/>
        </w:rPr>
        <w:t>（捏</w:t>
      </w:r>
      <w:r w:rsidR="000F2DEF" w:rsidRPr="00515EDB">
        <w:rPr>
          <w:rFonts w:eastAsia="微软雅黑" w:hint="eastAsia"/>
          <w:sz w:val="18"/>
          <w:lang w:eastAsia="zh-CN"/>
        </w:rPr>
        <w:t>合</w:t>
      </w:r>
      <w:r w:rsidRPr="00515EDB">
        <w:rPr>
          <w:rFonts w:eastAsia="微软雅黑" w:hint="eastAsia"/>
          <w:sz w:val="18"/>
          <w:lang w:eastAsia="zh-CN"/>
        </w:rPr>
        <w:t>/</w:t>
      </w:r>
      <w:r w:rsidRPr="00515EDB">
        <w:rPr>
          <w:rFonts w:eastAsia="微软雅黑" w:hint="eastAsia"/>
          <w:sz w:val="18"/>
          <w:lang w:eastAsia="zh-CN"/>
        </w:rPr>
        <w:t>缩放</w:t>
      </w:r>
      <w:r w:rsidRPr="00515EDB">
        <w:rPr>
          <w:rFonts w:eastAsia="微软雅黑" w:hint="eastAsia"/>
          <w:sz w:val="18"/>
          <w:lang w:eastAsia="zh-CN"/>
        </w:rPr>
        <w:t>/</w:t>
      </w:r>
      <w:r w:rsidRPr="00515EDB">
        <w:rPr>
          <w:rFonts w:eastAsia="微软雅黑" w:hint="eastAsia"/>
          <w:sz w:val="18"/>
          <w:lang w:eastAsia="zh-CN"/>
        </w:rPr>
        <w:t>平移</w:t>
      </w:r>
      <w:r w:rsidR="000F2DEF" w:rsidRPr="00515EDB">
        <w:rPr>
          <w:rFonts w:eastAsia="微软雅黑" w:hint="eastAsia"/>
          <w:sz w:val="18"/>
          <w:lang w:eastAsia="zh-CN"/>
        </w:rPr>
        <w:t>等动作</w:t>
      </w:r>
      <w:r w:rsidRPr="00515EDB">
        <w:rPr>
          <w:rFonts w:eastAsia="微软雅黑" w:hint="eastAsia"/>
          <w:sz w:val="18"/>
          <w:lang w:eastAsia="zh-CN"/>
        </w:rPr>
        <w:t>被禁用）</w:t>
      </w:r>
    </w:p>
    <w:p w:rsidR="00AA3DEB" w:rsidRPr="008A2AB0" w:rsidRDefault="00AA3DEB" w:rsidP="002345B1">
      <w:pPr>
        <w:rPr>
          <w:rFonts w:eastAsia="微软雅黑"/>
          <w:sz w:val="18"/>
          <w:lang w:eastAsia="zh-CN"/>
        </w:rPr>
      </w:pPr>
    </w:p>
    <w:bookmarkEnd w:id="12"/>
    <w:bookmarkEnd w:id="13"/>
    <w:p w:rsidR="002345B1" w:rsidRPr="008A2AB0" w:rsidRDefault="000F2DEF" w:rsidP="002345B1">
      <w:pPr>
        <w:pStyle w:val="Heading4"/>
        <w:ind w:hanging="1021"/>
        <w:rPr>
          <w:rFonts w:eastAsia="微软雅黑"/>
        </w:rPr>
      </w:pPr>
      <w:r w:rsidRPr="008A2AB0">
        <w:rPr>
          <w:rFonts w:eastAsia="微软雅黑" w:hint="eastAsia"/>
          <w:lang w:eastAsia="zh-CN"/>
        </w:rPr>
        <w:t>手势动作冲突</w:t>
      </w:r>
    </w:p>
    <w:p w:rsidR="00E36B3E" w:rsidRDefault="00E36B3E" w:rsidP="002345B1">
      <w:pPr>
        <w:rPr>
          <w:rFonts w:eastAsia="微软雅黑"/>
          <w:sz w:val="18"/>
          <w:lang w:eastAsia="zh-CN"/>
        </w:rPr>
      </w:pPr>
      <w:r w:rsidRPr="008A2AB0">
        <w:rPr>
          <w:rFonts w:eastAsia="微软雅黑" w:hint="eastAsia"/>
          <w:sz w:val="18"/>
          <w:lang w:eastAsia="zh-CN"/>
        </w:rPr>
        <w:t>由于横向</w:t>
      </w:r>
      <w:r w:rsidR="005C5418">
        <w:rPr>
          <w:rFonts w:eastAsia="微软雅黑" w:hint="eastAsia"/>
          <w:sz w:val="18"/>
          <w:lang w:eastAsia="zh-CN"/>
        </w:rPr>
        <w:t>轻拂</w:t>
      </w:r>
      <w:r w:rsidR="00CE6A11">
        <w:rPr>
          <w:rFonts w:eastAsia="微软雅黑" w:hint="eastAsia"/>
          <w:sz w:val="18"/>
          <w:lang w:eastAsia="zh-CN"/>
        </w:rPr>
        <w:t xml:space="preserve"> </w:t>
      </w:r>
      <w:r w:rsidRPr="008A2AB0">
        <w:rPr>
          <w:rFonts w:eastAsia="微软雅黑" w:hint="eastAsia"/>
          <w:sz w:val="18"/>
          <w:lang w:eastAsia="zh-CN"/>
        </w:rPr>
        <w:t>手势动作</w:t>
      </w:r>
      <w:r w:rsidR="004B0B78" w:rsidRPr="008A2AB0">
        <w:rPr>
          <w:rFonts w:eastAsia="微软雅黑" w:hint="eastAsia"/>
          <w:sz w:val="18"/>
          <w:lang w:eastAsia="zh-CN"/>
        </w:rPr>
        <w:t>默认用于在不同</w:t>
      </w:r>
      <w:r w:rsidR="004B0B78" w:rsidRPr="00515EDB">
        <w:rPr>
          <w:rFonts w:eastAsia="微软雅黑" w:hint="eastAsia"/>
          <w:sz w:val="18"/>
          <w:lang w:eastAsia="zh-CN"/>
        </w:rPr>
        <w:t>枢轴</w:t>
      </w:r>
      <w:r w:rsidR="004B0B78" w:rsidRPr="008A2AB0">
        <w:rPr>
          <w:rFonts w:eastAsia="微软雅黑" w:hint="eastAsia"/>
          <w:sz w:val="18"/>
          <w:lang w:eastAsia="zh-CN"/>
        </w:rPr>
        <w:t>页面间转换，因此</w:t>
      </w:r>
      <w:r w:rsidRPr="008A2AB0">
        <w:rPr>
          <w:rFonts w:eastAsia="微软雅黑" w:hint="eastAsia"/>
          <w:sz w:val="18"/>
          <w:lang w:eastAsia="zh-CN"/>
        </w:rPr>
        <w:t>提供横向滚动区域或是横向</w:t>
      </w:r>
      <w:r w:rsidR="005C5418">
        <w:rPr>
          <w:rFonts w:eastAsia="微软雅黑" w:hint="eastAsia"/>
          <w:sz w:val="18"/>
          <w:lang w:eastAsia="zh-CN"/>
        </w:rPr>
        <w:t>轻拂</w:t>
      </w:r>
      <w:r w:rsidRPr="008A2AB0">
        <w:rPr>
          <w:rFonts w:eastAsia="微软雅黑" w:hint="eastAsia"/>
          <w:sz w:val="18"/>
          <w:lang w:eastAsia="zh-CN"/>
        </w:rPr>
        <w:t>手势的控件不允许在枢轴视图中出现</w:t>
      </w:r>
    </w:p>
    <w:p w:rsidR="00AA3DEB" w:rsidRPr="008A2AB0" w:rsidRDefault="00AA3DEB" w:rsidP="002345B1">
      <w:pPr>
        <w:rPr>
          <w:rFonts w:eastAsia="微软雅黑"/>
          <w:sz w:val="18"/>
          <w:lang w:eastAsia="zh-CN"/>
        </w:rPr>
      </w:pPr>
    </w:p>
    <w:p w:rsidR="002345B1" w:rsidRPr="008A2AB0" w:rsidRDefault="0049211D" w:rsidP="002345B1">
      <w:pPr>
        <w:pStyle w:val="Heading4"/>
        <w:ind w:hanging="1021"/>
        <w:rPr>
          <w:rFonts w:eastAsia="微软雅黑"/>
        </w:rPr>
      </w:pPr>
      <w:r w:rsidRPr="008A2AB0">
        <w:rPr>
          <w:rFonts w:eastAsia="微软雅黑" w:hint="eastAsia"/>
          <w:lang w:eastAsia="zh-CN"/>
        </w:rPr>
        <w:t>主</w:t>
      </w:r>
      <w:r w:rsidR="004B0B78" w:rsidRPr="008A2AB0">
        <w:rPr>
          <w:rFonts w:eastAsia="微软雅黑" w:hint="eastAsia"/>
          <w:lang w:eastAsia="zh-CN"/>
        </w:rPr>
        <w:t>从复合式</w:t>
      </w:r>
      <w:r w:rsidRPr="008A2AB0">
        <w:rPr>
          <w:rFonts w:eastAsia="微软雅黑" w:hint="eastAsia"/>
          <w:lang w:eastAsia="zh-CN"/>
        </w:rPr>
        <w:t>界面显示</w:t>
      </w:r>
    </w:p>
    <w:p w:rsidR="004B0B78" w:rsidRPr="00515EDB" w:rsidRDefault="004B0B78" w:rsidP="002345B1">
      <w:pPr>
        <w:rPr>
          <w:rFonts w:eastAsia="微软雅黑"/>
          <w:sz w:val="18"/>
          <w:lang w:eastAsia="zh-CN"/>
        </w:rPr>
      </w:pPr>
      <w:r w:rsidRPr="00515EDB">
        <w:rPr>
          <w:rFonts w:eastAsia="微软雅黑" w:hint="eastAsia"/>
          <w:sz w:val="18"/>
          <w:lang w:eastAsia="zh-CN"/>
        </w:rPr>
        <w:t>枢轴视图控件</w:t>
      </w:r>
      <w:r w:rsidR="00E73329" w:rsidRPr="00515EDB">
        <w:rPr>
          <w:rFonts w:eastAsia="微软雅黑" w:hint="eastAsia"/>
          <w:sz w:val="18"/>
          <w:lang w:eastAsia="zh-CN"/>
        </w:rPr>
        <w:t>不应用于主从复合式界面、筛选结果查看</w:t>
      </w:r>
      <w:r w:rsidR="00515EDB" w:rsidRPr="00515EDB">
        <w:rPr>
          <w:rFonts w:eastAsia="微软雅黑" w:hint="eastAsia"/>
          <w:sz w:val="18"/>
          <w:lang w:eastAsia="zh-CN"/>
        </w:rPr>
        <w:t>界面</w:t>
      </w:r>
      <w:r w:rsidR="00E73329" w:rsidRPr="00515EDB">
        <w:rPr>
          <w:rFonts w:eastAsia="微软雅黑" w:hint="eastAsia"/>
          <w:sz w:val="18"/>
          <w:lang w:eastAsia="zh-CN"/>
        </w:rPr>
        <w:t>或是向导过程中的不同步骤展示</w:t>
      </w:r>
      <w:r w:rsidR="00515EDB" w:rsidRPr="00515EDB">
        <w:rPr>
          <w:rFonts w:eastAsia="微软雅黑" w:hint="eastAsia"/>
          <w:sz w:val="18"/>
          <w:lang w:eastAsia="zh-CN"/>
        </w:rPr>
        <w:t>界面</w:t>
      </w:r>
      <w:r w:rsidR="00E73329" w:rsidRPr="00515EDB">
        <w:rPr>
          <w:rFonts w:eastAsia="微软雅黑" w:hint="eastAsia"/>
          <w:sz w:val="18"/>
          <w:lang w:eastAsia="zh-CN"/>
        </w:rPr>
        <w:t>。在一个枢轴页面上的变化控制或执行不应影响枢轴视图中的其他页面</w:t>
      </w:r>
    </w:p>
    <w:p w:rsidR="0049211D" w:rsidRPr="00515EDB" w:rsidRDefault="00E73329" w:rsidP="002345B1">
      <w:pPr>
        <w:rPr>
          <w:rFonts w:eastAsia="微软雅黑"/>
          <w:sz w:val="18"/>
          <w:lang w:eastAsia="zh-CN"/>
        </w:rPr>
      </w:pPr>
      <w:r w:rsidRPr="00515EDB">
        <w:rPr>
          <w:rFonts w:eastAsia="微软雅黑" w:hint="eastAsia"/>
          <w:sz w:val="18"/>
          <w:lang w:eastAsia="zh-CN"/>
        </w:rPr>
        <w:t>枢轴视图中各个页面应当具有同级信息，类似于标签页</w:t>
      </w:r>
      <w:r w:rsidR="00515EDB">
        <w:rPr>
          <w:rFonts w:eastAsia="微软雅黑" w:hint="eastAsia"/>
          <w:sz w:val="18"/>
          <w:lang w:eastAsia="zh-CN"/>
        </w:rPr>
        <w:t>。</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567"/>
        <w:gridCol w:w="4762"/>
      </w:tblGrid>
      <w:tr w:rsidR="008F26F9" w:rsidRPr="008A2AB0" w:rsidTr="008F26F9">
        <w:tc>
          <w:tcPr>
            <w:tcW w:w="4502" w:type="dxa"/>
          </w:tcPr>
          <w:p w:rsidR="008F26F9" w:rsidRPr="008A2AB0" w:rsidRDefault="00E73329" w:rsidP="002345B1">
            <w:pPr>
              <w:ind w:left="0"/>
              <w:rPr>
                <w:rFonts w:eastAsia="微软雅黑"/>
                <w:color w:val="FF0000"/>
                <w:sz w:val="16"/>
                <w:lang w:eastAsia="zh-CN"/>
              </w:rPr>
            </w:pPr>
            <w:r w:rsidRPr="008A2AB0">
              <w:rPr>
                <w:rFonts w:eastAsia="微软雅黑" w:hint="eastAsia"/>
                <w:color w:val="FF0000"/>
                <w:sz w:val="16"/>
                <w:lang w:eastAsia="zh-CN"/>
              </w:rPr>
              <w:t>不正确</w:t>
            </w:r>
          </w:p>
          <w:p w:rsidR="008F26F9" w:rsidRPr="008A2AB0" w:rsidRDefault="008F26F9" w:rsidP="002345B1">
            <w:pPr>
              <w:ind w:left="0"/>
              <w:rPr>
                <w:rFonts w:eastAsia="微软雅黑"/>
                <w:color w:val="FF0000"/>
                <w:sz w:val="16"/>
              </w:rPr>
            </w:pPr>
            <w:r w:rsidRPr="008A2AB0">
              <w:rPr>
                <w:rFonts w:eastAsia="微软雅黑"/>
                <w:noProof/>
                <w:lang w:val="en-US" w:eastAsia="zh-CN"/>
              </w:rPr>
              <w:drawing>
                <wp:inline distT="0" distB="0" distL="0" distR="0">
                  <wp:extent cx="2640787" cy="1799539"/>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5556"/>
                          <a:stretch/>
                        </pic:blipFill>
                        <pic:spPr bwMode="auto">
                          <a:xfrm>
                            <a:off x="0" y="0"/>
                            <a:ext cx="2652051" cy="1807215"/>
                          </a:xfrm>
                          <a:prstGeom prst="rect">
                            <a:avLst/>
                          </a:prstGeom>
                          <a:noFill/>
                          <a:ln>
                            <a:noFill/>
                          </a:ln>
                          <a:extLst>
                            <a:ext uri="{53640926-AAD7-44D8-BBD7-CCE9431645EC}">
                              <a14:shadowObscured xmlns:a14="http://schemas.microsoft.com/office/drawing/2010/main"/>
                            </a:ext>
                          </a:extLst>
                        </pic:spPr>
                      </pic:pic>
                    </a:graphicData>
                  </a:graphic>
                </wp:inline>
              </w:drawing>
            </w:r>
          </w:p>
          <w:p w:rsidR="008F26F9" w:rsidRPr="008A2AB0" w:rsidRDefault="008F26F9" w:rsidP="002345B1">
            <w:pPr>
              <w:ind w:left="0"/>
              <w:rPr>
                <w:rFonts w:eastAsia="微软雅黑"/>
                <w:sz w:val="18"/>
              </w:rPr>
            </w:pPr>
          </w:p>
        </w:tc>
        <w:tc>
          <w:tcPr>
            <w:tcW w:w="567" w:type="dxa"/>
          </w:tcPr>
          <w:p w:rsidR="008F26F9" w:rsidRPr="008A2AB0" w:rsidRDefault="008F26F9" w:rsidP="002345B1">
            <w:pPr>
              <w:ind w:left="0"/>
              <w:rPr>
                <w:rFonts w:eastAsia="微软雅黑"/>
                <w:sz w:val="18"/>
              </w:rPr>
            </w:pPr>
          </w:p>
        </w:tc>
        <w:tc>
          <w:tcPr>
            <w:tcW w:w="4762" w:type="dxa"/>
          </w:tcPr>
          <w:p w:rsidR="008F26F9" w:rsidRPr="008A2AB0" w:rsidRDefault="00E73329" w:rsidP="002345B1">
            <w:pPr>
              <w:ind w:left="0"/>
              <w:rPr>
                <w:rFonts w:eastAsia="微软雅黑"/>
                <w:color w:val="00B050"/>
                <w:sz w:val="16"/>
                <w:lang w:eastAsia="zh-CN"/>
              </w:rPr>
            </w:pPr>
            <w:r w:rsidRPr="008A2AB0">
              <w:rPr>
                <w:rFonts w:eastAsia="微软雅黑" w:hint="eastAsia"/>
                <w:color w:val="00B050"/>
                <w:sz w:val="16"/>
                <w:lang w:eastAsia="zh-CN"/>
              </w:rPr>
              <w:t>正确</w:t>
            </w:r>
          </w:p>
          <w:p w:rsidR="008F26F9" w:rsidRPr="008A2AB0" w:rsidRDefault="008F26F9" w:rsidP="002345B1">
            <w:pPr>
              <w:ind w:left="0"/>
              <w:rPr>
                <w:rFonts w:eastAsia="微软雅黑"/>
                <w:sz w:val="18"/>
              </w:rPr>
            </w:pPr>
            <w:r w:rsidRPr="008A2AB0">
              <w:rPr>
                <w:rFonts w:eastAsia="微软雅黑"/>
                <w:noProof/>
                <w:lang w:val="en-US" w:eastAsia="zh-CN"/>
              </w:rPr>
              <w:drawing>
                <wp:inline distT="0" distB="0" distL="0" distR="0">
                  <wp:extent cx="2626156" cy="1798263"/>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4292" r="1479"/>
                          <a:stretch/>
                        </pic:blipFill>
                        <pic:spPr bwMode="auto">
                          <a:xfrm>
                            <a:off x="0" y="0"/>
                            <a:ext cx="2639229" cy="18072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2345B1" w:rsidRPr="008A2AB0" w:rsidRDefault="002345B1" w:rsidP="008F26F9">
      <w:pPr>
        <w:spacing w:after="0"/>
        <w:ind w:left="0"/>
        <w:rPr>
          <w:rFonts w:eastAsia="微软雅黑"/>
          <w:sz w:val="16"/>
        </w:rPr>
      </w:pPr>
      <w:r w:rsidRPr="008A2AB0">
        <w:rPr>
          <w:rFonts w:eastAsia="微软雅黑"/>
          <w:sz w:val="16"/>
        </w:rPr>
        <w:tab/>
      </w:r>
      <w:r w:rsidRPr="008A2AB0">
        <w:rPr>
          <w:rFonts w:eastAsia="微软雅黑"/>
          <w:sz w:val="16"/>
        </w:rPr>
        <w:tab/>
      </w:r>
      <w:r w:rsidRPr="008A2AB0">
        <w:rPr>
          <w:rFonts w:eastAsia="微软雅黑"/>
          <w:sz w:val="16"/>
        </w:rPr>
        <w:tab/>
      </w:r>
      <w:r w:rsidRPr="008A2AB0">
        <w:rPr>
          <w:rFonts w:eastAsia="微软雅黑"/>
          <w:sz w:val="16"/>
        </w:rPr>
        <w:tab/>
      </w:r>
      <w:r w:rsidR="008F26F9" w:rsidRPr="008A2AB0">
        <w:rPr>
          <w:rFonts w:eastAsia="微软雅黑"/>
          <w:sz w:val="16"/>
        </w:rPr>
        <w:t xml:space="preserve">                </w:t>
      </w:r>
    </w:p>
    <w:p w:rsidR="002345B1" w:rsidRPr="008A2AB0" w:rsidRDefault="00E73329" w:rsidP="004B39EB">
      <w:pPr>
        <w:pStyle w:val="Heading3"/>
        <w:rPr>
          <w:rFonts w:eastAsia="微软雅黑"/>
        </w:rPr>
      </w:pPr>
      <w:bookmarkStart w:id="14" w:name="_Toc310927111"/>
      <w:r w:rsidRPr="008A2AB0">
        <w:rPr>
          <w:rFonts w:eastAsia="微软雅黑" w:hint="eastAsia"/>
          <w:lang w:eastAsia="zh-CN"/>
        </w:rPr>
        <w:t>全景视图控件</w:t>
      </w:r>
      <w:bookmarkEnd w:id="14"/>
    </w:p>
    <w:p w:rsidR="002345B1" w:rsidRPr="008A2AB0" w:rsidRDefault="0049211D" w:rsidP="002345B1">
      <w:pPr>
        <w:pStyle w:val="Heading4"/>
        <w:ind w:hanging="1021"/>
        <w:rPr>
          <w:rFonts w:eastAsia="微软雅黑"/>
        </w:rPr>
      </w:pPr>
      <w:r w:rsidRPr="008A2AB0">
        <w:rPr>
          <w:rFonts w:eastAsia="微软雅黑" w:hint="eastAsia"/>
          <w:lang w:eastAsia="zh-CN"/>
        </w:rPr>
        <w:t>不允许的控制</w:t>
      </w:r>
      <w:r w:rsidR="00E73329" w:rsidRPr="008A2AB0">
        <w:rPr>
          <w:rFonts w:eastAsia="微软雅黑" w:hint="eastAsia"/>
          <w:lang w:eastAsia="zh-CN"/>
        </w:rPr>
        <w:t>操作</w:t>
      </w:r>
    </w:p>
    <w:p w:rsidR="002345B1" w:rsidRPr="008A2AB0" w:rsidRDefault="0049211D" w:rsidP="002345B1">
      <w:pPr>
        <w:rPr>
          <w:rFonts w:eastAsia="微软雅黑"/>
          <w:sz w:val="18"/>
          <w:szCs w:val="18"/>
        </w:rPr>
      </w:pPr>
      <w:r w:rsidRPr="008A2AB0">
        <w:rPr>
          <w:rFonts w:asciiTheme="minorEastAsia" w:eastAsia="微软雅黑" w:hAnsiTheme="minorEastAsia" w:hint="eastAsia"/>
          <w:sz w:val="18"/>
          <w:szCs w:val="18"/>
          <w:lang w:eastAsia="zh-CN"/>
        </w:rPr>
        <w:t>拨动开关</w:t>
      </w:r>
    </w:p>
    <w:p w:rsidR="002345B1" w:rsidRPr="008A2AB0" w:rsidRDefault="0049211D" w:rsidP="002345B1">
      <w:pPr>
        <w:rPr>
          <w:rFonts w:eastAsia="微软雅黑"/>
          <w:sz w:val="18"/>
          <w:szCs w:val="18"/>
        </w:rPr>
      </w:pPr>
      <w:r w:rsidRPr="008A2AB0">
        <w:rPr>
          <w:rFonts w:asciiTheme="minorEastAsia" w:eastAsia="微软雅黑" w:hAnsiTheme="minorEastAsia" w:hint="eastAsia"/>
          <w:sz w:val="18"/>
          <w:szCs w:val="18"/>
          <w:lang w:eastAsia="zh-CN"/>
        </w:rPr>
        <w:t>滑快</w:t>
      </w:r>
    </w:p>
    <w:p w:rsidR="00E73329" w:rsidRPr="008A2AB0" w:rsidRDefault="00E73329" w:rsidP="00E73329">
      <w:pPr>
        <w:rPr>
          <w:rFonts w:eastAsia="微软雅黑"/>
          <w:sz w:val="18"/>
          <w:lang w:eastAsia="zh-CN"/>
        </w:rPr>
      </w:pPr>
      <w:r w:rsidRPr="008A2AB0">
        <w:rPr>
          <w:rFonts w:eastAsia="微软雅黑" w:hint="eastAsia"/>
          <w:sz w:val="18"/>
          <w:lang w:eastAsia="zh-CN"/>
        </w:rPr>
        <w:t>地图控制</w:t>
      </w:r>
      <w:r w:rsidRPr="008A2AB0">
        <w:rPr>
          <w:rFonts w:eastAsia="微软雅黑" w:hint="eastAsia"/>
          <w:sz w:val="18"/>
          <w:lang w:eastAsia="zh-CN"/>
        </w:rPr>
        <w:t xml:space="preserve">- </w:t>
      </w:r>
      <w:r w:rsidRPr="008A2AB0">
        <w:rPr>
          <w:rFonts w:eastAsia="微软雅黑" w:hint="eastAsia"/>
          <w:sz w:val="18"/>
          <w:lang w:eastAsia="zh-CN"/>
        </w:rPr>
        <w:t>除非是静态的</w:t>
      </w:r>
      <w:r w:rsidRPr="00515EDB">
        <w:rPr>
          <w:rFonts w:eastAsia="微软雅黑" w:hint="eastAsia"/>
          <w:sz w:val="18"/>
          <w:lang w:eastAsia="zh-CN"/>
        </w:rPr>
        <w:t>（捏合</w:t>
      </w:r>
      <w:r w:rsidRPr="00515EDB">
        <w:rPr>
          <w:rFonts w:eastAsia="微软雅黑" w:hint="eastAsia"/>
          <w:sz w:val="18"/>
          <w:lang w:eastAsia="zh-CN"/>
        </w:rPr>
        <w:t>/</w:t>
      </w:r>
      <w:r w:rsidRPr="00515EDB">
        <w:rPr>
          <w:rFonts w:eastAsia="微软雅黑" w:hint="eastAsia"/>
          <w:sz w:val="18"/>
          <w:lang w:eastAsia="zh-CN"/>
        </w:rPr>
        <w:t>缩放</w:t>
      </w:r>
      <w:r w:rsidRPr="00515EDB">
        <w:rPr>
          <w:rFonts w:eastAsia="微软雅黑" w:hint="eastAsia"/>
          <w:sz w:val="18"/>
          <w:lang w:eastAsia="zh-CN"/>
        </w:rPr>
        <w:t>/</w:t>
      </w:r>
      <w:r w:rsidRPr="00515EDB">
        <w:rPr>
          <w:rFonts w:eastAsia="微软雅黑" w:hint="eastAsia"/>
          <w:sz w:val="18"/>
          <w:lang w:eastAsia="zh-CN"/>
        </w:rPr>
        <w:t>平移等动作被禁用）</w:t>
      </w:r>
    </w:p>
    <w:p w:rsidR="00E73329" w:rsidRDefault="00E73329" w:rsidP="00E73329">
      <w:pPr>
        <w:rPr>
          <w:rFonts w:eastAsia="微软雅黑"/>
          <w:sz w:val="18"/>
          <w:lang w:eastAsia="zh-CN"/>
        </w:rPr>
      </w:pPr>
      <w:r w:rsidRPr="008A2AB0">
        <w:rPr>
          <w:rFonts w:eastAsia="微软雅黑" w:hint="eastAsia"/>
          <w:sz w:val="18"/>
          <w:lang w:eastAsia="zh-CN"/>
        </w:rPr>
        <w:lastRenderedPageBreak/>
        <w:t>浏览器控制</w:t>
      </w:r>
      <w:r w:rsidRPr="008A2AB0">
        <w:rPr>
          <w:rFonts w:eastAsia="微软雅黑" w:hint="eastAsia"/>
          <w:sz w:val="18"/>
          <w:lang w:eastAsia="zh-CN"/>
        </w:rPr>
        <w:t>-</w:t>
      </w:r>
      <w:r w:rsidRPr="008A2AB0">
        <w:rPr>
          <w:rFonts w:eastAsia="微软雅黑" w:hint="eastAsia"/>
          <w:sz w:val="18"/>
          <w:lang w:eastAsia="zh-CN"/>
        </w:rPr>
        <w:t>除非是静态的</w:t>
      </w:r>
      <w:r w:rsidRPr="00515EDB">
        <w:rPr>
          <w:rFonts w:eastAsia="微软雅黑" w:hint="eastAsia"/>
          <w:sz w:val="18"/>
          <w:lang w:eastAsia="zh-CN"/>
        </w:rPr>
        <w:t>（捏合</w:t>
      </w:r>
      <w:r w:rsidRPr="00515EDB">
        <w:rPr>
          <w:rFonts w:eastAsia="微软雅黑" w:hint="eastAsia"/>
          <w:sz w:val="18"/>
          <w:lang w:eastAsia="zh-CN"/>
        </w:rPr>
        <w:t>/</w:t>
      </w:r>
      <w:r w:rsidRPr="00515EDB">
        <w:rPr>
          <w:rFonts w:eastAsia="微软雅黑" w:hint="eastAsia"/>
          <w:sz w:val="18"/>
          <w:lang w:eastAsia="zh-CN"/>
        </w:rPr>
        <w:t>缩放</w:t>
      </w:r>
      <w:r w:rsidRPr="00515EDB">
        <w:rPr>
          <w:rFonts w:eastAsia="微软雅黑" w:hint="eastAsia"/>
          <w:sz w:val="18"/>
          <w:lang w:eastAsia="zh-CN"/>
        </w:rPr>
        <w:t>/</w:t>
      </w:r>
      <w:r w:rsidRPr="00515EDB">
        <w:rPr>
          <w:rFonts w:eastAsia="微软雅黑" w:hint="eastAsia"/>
          <w:sz w:val="18"/>
          <w:lang w:eastAsia="zh-CN"/>
        </w:rPr>
        <w:t>平移等动作被禁用）</w:t>
      </w:r>
    </w:p>
    <w:p w:rsidR="00AA3DEB" w:rsidRPr="008A2AB0" w:rsidRDefault="00AA3DEB" w:rsidP="00E73329">
      <w:pPr>
        <w:rPr>
          <w:rFonts w:eastAsia="微软雅黑"/>
          <w:sz w:val="18"/>
          <w:lang w:eastAsia="zh-CN"/>
        </w:rPr>
      </w:pPr>
    </w:p>
    <w:p w:rsidR="002345B1" w:rsidRPr="008A2AB0" w:rsidRDefault="0049211D" w:rsidP="002345B1">
      <w:pPr>
        <w:pStyle w:val="Heading4"/>
        <w:ind w:hanging="1021"/>
        <w:rPr>
          <w:rFonts w:eastAsia="微软雅黑"/>
        </w:rPr>
      </w:pPr>
      <w:r w:rsidRPr="008A2AB0">
        <w:rPr>
          <w:rFonts w:eastAsia="微软雅黑" w:hint="eastAsia"/>
          <w:lang w:eastAsia="zh-CN"/>
        </w:rPr>
        <w:t>应用程序栏</w:t>
      </w:r>
      <w:r w:rsidR="00797A0C" w:rsidRPr="008A2AB0">
        <w:rPr>
          <w:rFonts w:eastAsia="微软雅黑" w:hint="eastAsia"/>
          <w:sz w:val="16"/>
        </w:rPr>
        <w:t>（附录：</w:t>
      </w:r>
      <w:r w:rsidR="00797A0C" w:rsidRPr="008A2AB0">
        <w:rPr>
          <w:rFonts w:eastAsia="微软雅黑" w:hint="eastAsia"/>
          <w:sz w:val="16"/>
        </w:rPr>
        <w:t>11October2011</w:t>
      </w:r>
      <w:r w:rsidR="00797A0C" w:rsidRPr="008A2AB0">
        <w:rPr>
          <w:rFonts w:eastAsia="微软雅黑" w:hint="eastAsia"/>
          <w:sz w:val="16"/>
        </w:rPr>
        <w:t>）</w:t>
      </w:r>
    </w:p>
    <w:p w:rsidR="00797A0C" w:rsidRDefault="00797A0C" w:rsidP="00C15F76">
      <w:pPr>
        <w:rPr>
          <w:rFonts w:eastAsia="微软雅黑"/>
          <w:sz w:val="18"/>
          <w:szCs w:val="18"/>
          <w:lang w:eastAsia="zh-CN"/>
        </w:rPr>
      </w:pPr>
      <w:r w:rsidRPr="008A2AB0">
        <w:rPr>
          <w:rFonts w:eastAsia="微软雅黑" w:hint="eastAsia"/>
          <w:sz w:val="18"/>
          <w:szCs w:val="18"/>
          <w:lang w:eastAsia="zh-CN"/>
        </w:rPr>
        <w:t>常见</w:t>
      </w:r>
      <w:r w:rsidR="0049211D" w:rsidRPr="008A2AB0">
        <w:rPr>
          <w:rFonts w:eastAsia="微软雅黑" w:hint="eastAsia"/>
          <w:sz w:val="18"/>
          <w:szCs w:val="18"/>
          <w:lang w:eastAsia="zh-CN"/>
        </w:rPr>
        <w:t>动作应放置在应用程序栏中，如刷新，搜索和设置。</w:t>
      </w:r>
      <w:r w:rsidRPr="008A2AB0">
        <w:rPr>
          <w:rFonts w:eastAsia="微软雅黑" w:hint="eastAsia"/>
          <w:sz w:val="18"/>
          <w:szCs w:val="18"/>
          <w:lang w:eastAsia="zh-CN"/>
        </w:rPr>
        <w:t>应用程序栏中的可选项应能够根据全景视图</w:t>
      </w:r>
      <w:r w:rsidR="0066542C" w:rsidRPr="008A2AB0">
        <w:rPr>
          <w:rFonts w:eastAsia="微软雅黑" w:hint="eastAsia"/>
          <w:sz w:val="18"/>
          <w:szCs w:val="18"/>
          <w:lang w:eastAsia="zh-CN"/>
        </w:rPr>
        <w:t>不同窗格之间转换而随之做出相应变化。在全景模式中浮动</w:t>
      </w:r>
      <w:r w:rsidR="005C5418">
        <w:rPr>
          <w:rFonts w:eastAsia="微软雅黑" w:hint="eastAsia"/>
          <w:sz w:val="18"/>
          <w:szCs w:val="18"/>
          <w:lang w:eastAsia="zh-CN"/>
        </w:rPr>
        <w:t>按键</w:t>
      </w:r>
      <w:r w:rsidR="0066542C" w:rsidRPr="008A2AB0">
        <w:rPr>
          <w:rFonts w:eastAsia="微软雅黑" w:hint="eastAsia"/>
          <w:sz w:val="18"/>
          <w:szCs w:val="18"/>
          <w:lang w:eastAsia="zh-CN"/>
        </w:rPr>
        <w:t>应尽量避免</w:t>
      </w:r>
      <w:r w:rsidR="00B41259" w:rsidRPr="008A2AB0">
        <w:rPr>
          <w:rFonts w:eastAsia="微软雅黑" w:hint="eastAsia"/>
          <w:sz w:val="18"/>
          <w:szCs w:val="18"/>
          <w:lang w:eastAsia="zh-CN"/>
        </w:rPr>
        <w:t>。</w:t>
      </w:r>
    </w:p>
    <w:p w:rsidR="00AA3DEB" w:rsidRPr="008A2AB0" w:rsidRDefault="00AA3DEB" w:rsidP="00C15F76">
      <w:pPr>
        <w:rPr>
          <w:rFonts w:eastAsia="微软雅黑"/>
          <w:sz w:val="18"/>
          <w:szCs w:val="18"/>
          <w:lang w:eastAsia="zh-CN"/>
        </w:rPr>
      </w:pPr>
    </w:p>
    <w:p w:rsidR="002345B1" w:rsidRPr="008A2AB0" w:rsidRDefault="00B41259" w:rsidP="002345B1">
      <w:pPr>
        <w:pStyle w:val="Heading4"/>
        <w:ind w:hanging="1021"/>
        <w:rPr>
          <w:rFonts w:eastAsia="微软雅黑"/>
        </w:rPr>
      </w:pPr>
      <w:r w:rsidRPr="008A2AB0">
        <w:rPr>
          <w:rFonts w:eastAsia="微软雅黑" w:hint="eastAsia"/>
          <w:lang w:eastAsia="zh-CN"/>
        </w:rPr>
        <w:t>手势动作冲突</w:t>
      </w:r>
    </w:p>
    <w:p w:rsidR="00B41259" w:rsidRPr="008A2AB0" w:rsidRDefault="00B41259" w:rsidP="00B41259">
      <w:pPr>
        <w:rPr>
          <w:rFonts w:eastAsia="微软雅黑"/>
          <w:sz w:val="18"/>
          <w:lang w:eastAsia="zh-CN"/>
        </w:rPr>
      </w:pPr>
      <w:r w:rsidRPr="008A2AB0">
        <w:rPr>
          <w:rFonts w:eastAsia="微软雅黑" w:hint="eastAsia"/>
          <w:sz w:val="18"/>
          <w:lang w:eastAsia="zh-CN"/>
        </w:rPr>
        <w:t>由于横向</w:t>
      </w:r>
      <w:r w:rsidR="005C5418">
        <w:rPr>
          <w:rFonts w:eastAsia="微软雅黑" w:hint="eastAsia"/>
          <w:sz w:val="18"/>
          <w:lang w:eastAsia="zh-CN"/>
        </w:rPr>
        <w:t>轻拂</w:t>
      </w:r>
      <w:r w:rsidRPr="008A2AB0">
        <w:rPr>
          <w:rFonts w:eastAsia="微软雅黑" w:hint="eastAsia"/>
          <w:sz w:val="18"/>
          <w:lang w:eastAsia="zh-CN"/>
        </w:rPr>
        <w:t>手势动作默认用于在不同全景页面间转换，因此提供横向滚动区域或是横向</w:t>
      </w:r>
      <w:r w:rsidR="005C5418">
        <w:rPr>
          <w:rFonts w:eastAsia="微软雅黑" w:hint="eastAsia"/>
          <w:sz w:val="18"/>
          <w:lang w:eastAsia="zh-CN"/>
        </w:rPr>
        <w:t>轻拂</w:t>
      </w:r>
      <w:r w:rsidRPr="008A2AB0">
        <w:rPr>
          <w:rFonts w:eastAsia="微软雅黑" w:hint="eastAsia"/>
          <w:sz w:val="18"/>
          <w:lang w:eastAsia="zh-CN"/>
        </w:rPr>
        <w:t>手势的控件不允许在全景视图中出现</w:t>
      </w:r>
    </w:p>
    <w:p w:rsidR="00EB0035" w:rsidRPr="008A2AB0" w:rsidRDefault="00EB0035" w:rsidP="004B39EB">
      <w:pPr>
        <w:rPr>
          <w:rFonts w:eastAsia="微软雅黑"/>
          <w:sz w:val="18"/>
          <w:lang w:eastAsia="zh-CN"/>
        </w:rPr>
      </w:pPr>
    </w:p>
    <w:p w:rsidR="004B39EB" w:rsidRPr="005C5418" w:rsidRDefault="004B39EB" w:rsidP="004B39EB">
      <w:pPr>
        <w:pStyle w:val="Heading4"/>
        <w:numPr>
          <w:ilvl w:val="0"/>
          <w:numId w:val="0"/>
        </w:numPr>
        <w:rPr>
          <w:rFonts w:eastAsia="微软雅黑"/>
          <w:lang w:eastAsia="zh-CN"/>
        </w:rPr>
        <w:sectPr w:rsidR="004B39EB" w:rsidRPr="005C5418" w:rsidSect="00283220">
          <w:footerReference w:type="default" r:id="rId26"/>
          <w:pgSz w:w="11906" w:h="16838"/>
          <w:pgMar w:top="720" w:right="720" w:bottom="720" w:left="720" w:header="708" w:footer="283" w:gutter="0"/>
          <w:pgNumType w:start="1"/>
          <w:cols w:space="708"/>
          <w:docGrid w:linePitch="360"/>
        </w:sectPr>
      </w:pPr>
    </w:p>
    <w:p w:rsidR="002345B1" w:rsidRPr="008A2AB0" w:rsidRDefault="00FA027F" w:rsidP="002345B1">
      <w:pPr>
        <w:pStyle w:val="Heading4"/>
        <w:ind w:hanging="1021"/>
        <w:rPr>
          <w:rFonts w:eastAsia="微软雅黑"/>
        </w:rPr>
      </w:pPr>
      <w:r w:rsidRPr="008A2AB0">
        <w:rPr>
          <w:rFonts w:eastAsia="微软雅黑" w:hint="eastAsia"/>
          <w:lang w:eastAsia="zh-CN"/>
        </w:rPr>
        <w:lastRenderedPageBreak/>
        <w:t>滚动</w:t>
      </w:r>
      <w:r w:rsidR="00EB0035" w:rsidRPr="008A2AB0">
        <w:rPr>
          <w:rFonts w:eastAsia="微软雅黑" w:hint="eastAsia"/>
          <w:lang w:eastAsia="zh-CN"/>
        </w:rPr>
        <w:t>窗格</w:t>
      </w:r>
    </w:p>
    <w:p w:rsidR="00EB0035" w:rsidRPr="008A2AB0" w:rsidRDefault="00EB0035" w:rsidP="005E1314">
      <w:pPr>
        <w:rPr>
          <w:rFonts w:eastAsia="微软雅黑"/>
          <w:sz w:val="18"/>
          <w:lang w:eastAsia="zh-CN"/>
        </w:rPr>
      </w:pPr>
      <w:r w:rsidRPr="008A2AB0">
        <w:rPr>
          <w:rFonts w:eastAsia="微软雅黑" w:hint="eastAsia"/>
          <w:sz w:val="18"/>
          <w:lang w:eastAsia="zh-CN"/>
        </w:rPr>
        <w:t>全景窗格应</w:t>
      </w:r>
      <w:r w:rsidR="00FA027F" w:rsidRPr="008A2AB0">
        <w:rPr>
          <w:rFonts w:eastAsia="微软雅黑" w:hint="eastAsia"/>
          <w:sz w:val="18"/>
          <w:lang w:eastAsia="zh-CN"/>
        </w:rPr>
        <w:t>仅支持水平或垂直滚动，</w:t>
      </w:r>
      <w:r w:rsidRPr="008A2AB0">
        <w:rPr>
          <w:rFonts w:eastAsia="微软雅黑" w:hint="eastAsia"/>
          <w:sz w:val="18"/>
          <w:lang w:eastAsia="zh-CN"/>
        </w:rPr>
        <w:t>不能同时使用。</w:t>
      </w:r>
    </w:p>
    <w:p w:rsidR="002345B1" w:rsidRPr="008A2AB0" w:rsidRDefault="00FA027F" w:rsidP="00043904">
      <w:pPr>
        <w:rPr>
          <w:rFonts w:eastAsia="微软雅黑"/>
          <w:color w:val="FF0000"/>
          <w:sz w:val="16"/>
          <w:lang w:eastAsia="zh-CN"/>
        </w:rPr>
      </w:pPr>
      <w:r w:rsidRPr="008A2AB0">
        <w:rPr>
          <w:rFonts w:eastAsia="微软雅黑" w:hint="eastAsia"/>
          <w:color w:val="FF0000"/>
          <w:sz w:val="16"/>
          <w:lang w:eastAsia="zh-CN"/>
        </w:rPr>
        <w:t>不正确</w:t>
      </w:r>
    </w:p>
    <w:p w:rsidR="002345B1" w:rsidRPr="008A2AB0" w:rsidRDefault="00CE2BF2" w:rsidP="00043904">
      <w:pPr>
        <w:rPr>
          <w:rFonts w:eastAsia="微软雅黑"/>
          <w:color w:val="FF0000"/>
          <w:sz w:val="16"/>
        </w:rPr>
      </w:pPr>
      <w:r>
        <w:rPr>
          <w:rFonts w:eastAsia="微软雅黑"/>
          <w:noProof/>
          <w:color w:val="FF0000"/>
          <w:sz w:val="16"/>
          <w:lang w:val="en-US" w:eastAsia="zh-CN"/>
        </w:rPr>
      </w:r>
      <w:r>
        <w:rPr>
          <w:rFonts w:eastAsia="微软雅黑"/>
          <w:noProof/>
          <w:color w:val="FF0000"/>
          <w:sz w:val="16"/>
          <w:lang w:val="en-US" w:eastAsia="zh-CN"/>
        </w:rPr>
        <w:pict>
          <v:group id="Canvas 232" o:spid="_x0000_s1228" editas="canvas" style="width:6in;height:239.05pt;mso-position-horizontal-relative:char;mso-position-vertical-relative:line" coordsize="54864,30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">
            <v:shape id="_x0000_s1230" type="#_x0000_t75" style="position:absolute;width:54864;height:30359;visibility:visible">
              <v:fill o:detectmouseclick="t"/>
              <v:path o:connecttype="none"/>
            </v:shape>
            <v:shape id="Picture 229" o:spid="_x0000_s1229" type="#_x0000_t75" style="position:absolute;width:53372;height:2977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lCnFAAAA3AAAAA8AAABkcnMvZG93bnJldi54bWxEj0FrwkAUhO+F/oflFbzVjTmITV2lLRal&#10;J2tz6PE1+5oszb4XshuN/74rCB6HmfmGWa5H36oj9cEJG5hNM1DElVjHtYHy6/1xASpEZIutMBk4&#10;U4D16v5uiYWVE3/S8RBrlSAcCjTQxNgVWoeqIY9hKh1x8n6l9xiT7GttezwluG91nmVz7dFxWmiw&#10;o7eGqr/D4A3sxX3I4L5ff7b7od2cZ2VeysaYycP48gwq0hhv4Wt7Zw3k+RNczqQjoF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pQpxQAAANwAAAAPAAAAAAAAAAAAAAAA&#10;AJ8CAABkcnMvZG93bnJldi54bWxQSwUGAAAAAAQABAD3AAAAkQMAAAAA&#10;">
              <v:imagedata r:id="rId27" o:title="" croptop="2095f" cropbottom="2545f"/>
              <v:path arrowok="t"/>
            </v:shape>
            <w10:wrap type="none"/>
            <w10:anchorlock/>
          </v:group>
        </w:pict>
      </w:r>
    </w:p>
    <w:p w:rsidR="002345B1" w:rsidRPr="008A2AB0" w:rsidRDefault="00FA027F" w:rsidP="00043904">
      <w:pPr>
        <w:rPr>
          <w:rFonts w:eastAsia="微软雅黑"/>
          <w:color w:val="00B050"/>
          <w:sz w:val="16"/>
          <w:lang w:eastAsia="zh-CN"/>
        </w:rPr>
      </w:pPr>
      <w:r w:rsidRPr="008A2AB0">
        <w:rPr>
          <w:rFonts w:eastAsia="微软雅黑" w:hint="eastAsia"/>
          <w:color w:val="00B050"/>
          <w:sz w:val="16"/>
          <w:lang w:eastAsia="zh-CN"/>
        </w:rPr>
        <w:t>正确</w:t>
      </w:r>
    </w:p>
    <w:p w:rsidR="00043904" w:rsidRPr="008A2AB0" w:rsidRDefault="00CE2BF2" w:rsidP="00043904">
      <w:pPr>
        <w:rPr>
          <w:rFonts w:eastAsia="微软雅黑"/>
          <w:color w:val="00B050"/>
          <w:sz w:val="16"/>
        </w:rPr>
      </w:pPr>
      <w:r>
        <w:rPr>
          <w:rFonts w:eastAsia="微软雅黑"/>
          <w:noProof/>
          <w:lang w:val="en-US" w:eastAsia="zh-CN"/>
        </w:rPr>
      </w:r>
      <w:r>
        <w:rPr>
          <w:rFonts w:eastAsia="微软雅黑"/>
          <w:noProof/>
          <w:lang w:val="en-US" w:eastAsia="zh-CN"/>
        </w:rPr>
        <w:pict>
          <v:group id="Canvas 238" o:spid="_x0000_s1225" editas="canvas" style="width:6in;height:203.35pt;mso-position-horizontal-relative:char;mso-position-vertical-relative:line" coordsize="54864,25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">
            <v:shape id="_x0000_s1227" type="#_x0000_t75" style="position:absolute;width:54864;height:25825;visibility:visible">
              <v:fill o:detectmouseclick="t"/>
              <v:path o:connecttype="none"/>
            </v:shape>
            <v:shape id="Picture 231" o:spid="_x0000_s1226" type="#_x0000_t75" style="position:absolute;top:438;width:54864;height:248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FHxLFAAAA3AAAAA8AAABkcnMvZG93bnJldi54bWxEj0FrwkAUhO8F/8PyhF6KbpIWkegqUhA8&#10;9GIq4vGRfSYh2bdhd5vE/vpuodDjMDPfMNv9ZDoxkPONZQXpMgFBXFrdcKXg8nlcrEH4gKyxs0wK&#10;HuRhv5s9bTHXduQzDUWoRISwz1FBHUKfS+nLmgz6pe2Jo3e3zmCI0lVSOxwj3HQyS5KVNNhwXKix&#10;p/eayrb4Mgpeit6lg3xDfb09vj8a3Z6zsVXqeT4dNiACTeE//Nc+aQXZawq/Z+IRkL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RR8SxQAAANwAAAAPAAAAAAAAAAAAAAAA&#10;AJ8CAABkcnMvZG93bnJldi54bWxQSwUGAAAAAAQABAD3AAAAkQMAAAAA&#10;">
              <v:imagedata r:id="rId28" o:title="" croptop="2604f" cropbottom="3899f"/>
              <v:path arrowok="t"/>
            </v:shape>
            <w10:wrap type="none"/>
            <w10:anchorlock/>
          </v:group>
        </w:pict>
      </w:r>
    </w:p>
    <w:p w:rsidR="002345B1" w:rsidRPr="008A2AB0" w:rsidRDefault="002345B1" w:rsidP="002345B1">
      <w:pPr>
        <w:ind w:firstLine="720"/>
        <w:rPr>
          <w:rFonts w:eastAsia="微软雅黑"/>
          <w:color w:val="FF0000"/>
          <w:sz w:val="16"/>
        </w:rPr>
      </w:pPr>
    </w:p>
    <w:p w:rsidR="002345B1" w:rsidRPr="008A2AB0" w:rsidRDefault="00EB0035" w:rsidP="002345B1">
      <w:pPr>
        <w:pStyle w:val="Heading4"/>
        <w:ind w:hanging="1021"/>
        <w:rPr>
          <w:rFonts w:eastAsia="微软雅黑"/>
        </w:rPr>
      </w:pPr>
      <w:r w:rsidRPr="008A2AB0">
        <w:rPr>
          <w:rFonts w:eastAsia="微软雅黑" w:hint="eastAsia"/>
          <w:lang w:eastAsia="zh-CN"/>
        </w:rPr>
        <w:t>导航</w:t>
      </w:r>
    </w:p>
    <w:p w:rsidR="003D6ECF" w:rsidRDefault="00EB0035">
      <w:pPr>
        <w:ind w:leftChars="360" w:left="720"/>
        <w:rPr>
          <w:rFonts w:eastAsia="微软雅黑"/>
          <w:sz w:val="18"/>
          <w:lang w:eastAsia="zh-CN"/>
        </w:rPr>
      </w:pPr>
      <w:r w:rsidRPr="008A2AB0">
        <w:rPr>
          <w:rFonts w:eastAsia="微软雅黑" w:hint="eastAsia"/>
          <w:sz w:val="18"/>
          <w:lang w:eastAsia="zh-CN"/>
        </w:rPr>
        <w:t>浮动</w:t>
      </w:r>
      <w:r w:rsidR="005C5418">
        <w:rPr>
          <w:rFonts w:eastAsia="微软雅黑" w:hint="eastAsia"/>
          <w:sz w:val="18"/>
          <w:lang w:eastAsia="zh-CN"/>
        </w:rPr>
        <w:t>按键</w:t>
      </w:r>
      <w:r w:rsidRPr="008A2AB0">
        <w:rPr>
          <w:rFonts w:eastAsia="微软雅黑" w:hint="eastAsia"/>
          <w:sz w:val="18"/>
          <w:lang w:eastAsia="zh-CN"/>
        </w:rPr>
        <w:t>应尽量避免。</w:t>
      </w:r>
      <w:r w:rsidRPr="00554076">
        <w:rPr>
          <w:rFonts w:eastAsia="微软雅黑" w:hint="eastAsia"/>
          <w:sz w:val="18"/>
          <w:lang w:eastAsia="zh-CN"/>
        </w:rPr>
        <w:t>如果需要应提供导航，让用户深入内容。</w:t>
      </w:r>
      <w:r w:rsidR="00852467" w:rsidRPr="00554076">
        <w:rPr>
          <w:rFonts w:eastAsia="微软雅黑" w:hint="eastAsia"/>
          <w:sz w:val="18"/>
          <w:lang w:eastAsia="zh-CN"/>
        </w:rPr>
        <w:t>全景视图</w:t>
      </w:r>
      <w:r w:rsidR="00554076" w:rsidRPr="00554076">
        <w:rPr>
          <w:rFonts w:eastAsia="微软雅黑" w:hint="eastAsia"/>
          <w:sz w:val="18"/>
          <w:lang w:eastAsia="zh-CN"/>
        </w:rPr>
        <w:t>可以参考</w:t>
      </w:r>
      <w:bookmarkStart w:id="15" w:name="OLE_LINK1"/>
      <w:bookmarkStart w:id="16" w:name="OLE_LINK2"/>
      <w:r w:rsidR="00554076" w:rsidRPr="00554076">
        <w:rPr>
          <w:rFonts w:eastAsia="微软雅黑" w:hint="eastAsia"/>
          <w:sz w:val="18"/>
          <w:lang w:eastAsia="zh-CN"/>
        </w:rPr>
        <w:t>Windows Phone</w:t>
      </w:r>
      <w:bookmarkEnd w:id="15"/>
      <w:bookmarkEnd w:id="16"/>
      <w:r w:rsidR="00554076" w:rsidRPr="00554076">
        <w:rPr>
          <w:rFonts w:eastAsia="微软雅黑" w:hint="eastAsia"/>
          <w:sz w:val="18"/>
          <w:lang w:eastAsia="zh-CN"/>
        </w:rPr>
        <w:t>本身提供的应用程序如</w:t>
      </w:r>
      <w:r w:rsidR="00852467" w:rsidRPr="00554076">
        <w:rPr>
          <w:rFonts w:eastAsia="微软雅黑" w:hint="eastAsia"/>
          <w:sz w:val="18"/>
          <w:lang w:eastAsia="zh-CN"/>
        </w:rPr>
        <w:t>图片、音乐和视频。</w:t>
      </w:r>
      <w:r w:rsidRPr="008A2AB0">
        <w:rPr>
          <w:rFonts w:eastAsia="微软雅黑" w:hint="eastAsia"/>
          <w:sz w:val="18"/>
          <w:lang w:eastAsia="zh-CN"/>
        </w:rPr>
        <w:t>一般任务应该放置在全景</w:t>
      </w:r>
      <w:r w:rsidR="00852467" w:rsidRPr="008A2AB0">
        <w:rPr>
          <w:rFonts w:eastAsia="微软雅黑" w:hint="eastAsia"/>
          <w:sz w:val="18"/>
          <w:lang w:eastAsia="zh-CN"/>
        </w:rPr>
        <w:t>视图</w:t>
      </w:r>
      <w:r w:rsidRPr="008A2AB0">
        <w:rPr>
          <w:rFonts w:eastAsia="微软雅黑" w:hint="eastAsia"/>
          <w:sz w:val="18"/>
          <w:lang w:eastAsia="zh-CN"/>
        </w:rPr>
        <w:t>应用程序栏中。</w:t>
      </w:r>
    </w:p>
    <w:p w:rsidR="002345B1" w:rsidRPr="008A2AB0" w:rsidRDefault="00EB0035" w:rsidP="002345B1">
      <w:pPr>
        <w:pStyle w:val="Heading4"/>
        <w:ind w:hanging="1021"/>
        <w:rPr>
          <w:rFonts w:eastAsia="微软雅黑"/>
        </w:rPr>
      </w:pPr>
      <w:r w:rsidRPr="008A2AB0">
        <w:rPr>
          <w:rFonts w:eastAsia="微软雅黑" w:hint="eastAsia"/>
          <w:lang w:eastAsia="zh-CN"/>
        </w:rPr>
        <w:lastRenderedPageBreak/>
        <w:t>交互内容</w:t>
      </w:r>
    </w:p>
    <w:p w:rsidR="00EB0035" w:rsidRPr="00296963" w:rsidRDefault="00852467" w:rsidP="00296963">
      <w:pPr>
        <w:rPr>
          <w:rFonts w:ascii="宋体" w:eastAsia="宋体" w:hAnsi="宋体" w:cs="宋体"/>
          <w:sz w:val="24"/>
          <w:szCs w:val="24"/>
          <w:lang w:val="en-US" w:eastAsia="zh-CN"/>
        </w:rPr>
      </w:pPr>
      <w:r w:rsidRPr="008A2AB0">
        <w:rPr>
          <w:rFonts w:eastAsia="微软雅黑" w:hint="eastAsia"/>
          <w:sz w:val="18"/>
          <w:lang w:eastAsia="zh-CN"/>
        </w:rPr>
        <w:t>在全景视图中尽量减少使用交互式内容（表单</w:t>
      </w:r>
      <w:r w:rsidR="00EB0035" w:rsidRPr="008A2AB0">
        <w:rPr>
          <w:rFonts w:eastAsia="微软雅黑" w:hint="eastAsia"/>
          <w:sz w:val="18"/>
          <w:lang w:eastAsia="zh-CN"/>
        </w:rPr>
        <w:t>，搜索框等）。全景控制应该用来吸引用户</w:t>
      </w:r>
      <w:r w:rsidRPr="008A2AB0">
        <w:rPr>
          <w:rFonts w:eastAsia="微软雅黑" w:hint="eastAsia"/>
          <w:sz w:val="18"/>
          <w:lang w:eastAsia="zh-CN"/>
        </w:rPr>
        <w:t>对应用的进一步</w:t>
      </w:r>
      <w:r w:rsidR="00EB0035" w:rsidRPr="008A2AB0">
        <w:rPr>
          <w:rFonts w:eastAsia="微软雅黑" w:hint="eastAsia"/>
          <w:sz w:val="18"/>
          <w:lang w:eastAsia="zh-CN"/>
        </w:rPr>
        <w:t>探索。</w:t>
      </w:r>
      <w:r w:rsidRPr="00296963">
        <w:rPr>
          <w:rFonts w:eastAsia="微软雅黑" w:hint="eastAsia"/>
          <w:sz w:val="18"/>
          <w:lang w:eastAsia="zh-CN"/>
        </w:rPr>
        <w:t>因此这部分应当</w:t>
      </w:r>
      <w:r w:rsidR="00EB0035" w:rsidRPr="00296963">
        <w:rPr>
          <w:rFonts w:eastAsia="微软雅黑" w:hint="eastAsia"/>
          <w:sz w:val="18"/>
          <w:lang w:eastAsia="zh-CN"/>
        </w:rPr>
        <w:t>使用</w:t>
      </w:r>
      <w:r w:rsidRPr="00296963">
        <w:rPr>
          <w:rFonts w:eastAsia="微软雅黑" w:hint="eastAsia"/>
          <w:sz w:val="18"/>
          <w:lang w:eastAsia="zh-CN"/>
        </w:rPr>
        <w:t>少量的</w:t>
      </w:r>
      <w:r w:rsidR="00EB0035" w:rsidRPr="00296963">
        <w:rPr>
          <w:rFonts w:eastAsia="微软雅黑" w:hint="eastAsia"/>
          <w:sz w:val="18"/>
          <w:lang w:eastAsia="zh-CN"/>
        </w:rPr>
        <w:t>任务，</w:t>
      </w:r>
      <w:r w:rsidRPr="00296963">
        <w:rPr>
          <w:rFonts w:eastAsia="微软雅黑" w:hint="eastAsia"/>
          <w:sz w:val="18"/>
          <w:lang w:eastAsia="zh-CN"/>
        </w:rPr>
        <w:t>这些</w:t>
      </w:r>
      <w:r w:rsidR="0059265B" w:rsidRPr="00296963">
        <w:rPr>
          <w:rFonts w:eastAsia="微软雅黑" w:hint="eastAsia"/>
          <w:sz w:val="18"/>
          <w:lang w:eastAsia="zh-CN"/>
        </w:rPr>
        <w:t>任务应当新颖、动态并能够激发兴趣。</w:t>
      </w:r>
      <w:r w:rsidR="00296963" w:rsidRPr="00296963">
        <w:rPr>
          <w:rFonts w:ascii="微软雅黑" w:eastAsia="微软雅黑" w:hAnsi="微软雅黑" w:cs="宋体" w:hint="eastAsia"/>
          <w:color w:val="000000"/>
          <w:sz w:val="18"/>
          <w:szCs w:val="18"/>
          <w:lang w:val="en-US" w:eastAsia="zh-CN"/>
        </w:rPr>
        <w:t>整个应用不应仅仅由一个全景视图呈现。</w:t>
      </w:r>
    </w:p>
    <w:p w:rsidR="002345B1" w:rsidRPr="008A2AB0" w:rsidRDefault="0059265B" w:rsidP="002345B1">
      <w:pPr>
        <w:pStyle w:val="Heading4"/>
        <w:ind w:hanging="1021"/>
        <w:rPr>
          <w:rFonts w:eastAsia="微软雅黑"/>
        </w:rPr>
      </w:pPr>
      <w:r w:rsidRPr="008A2AB0">
        <w:rPr>
          <w:rFonts w:eastAsia="微软雅黑" w:hint="eastAsia"/>
          <w:lang w:eastAsia="zh-CN"/>
        </w:rPr>
        <w:t>标题栏的</w:t>
      </w:r>
      <w:r w:rsidR="005C5418">
        <w:rPr>
          <w:rFonts w:eastAsia="微软雅黑" w:hint="eastAsia"/>
          <w:lang w:eastAsia="zh-CN"/>
        </w:rPr>
        <w:t>按键</w:t>
      </w:r>
    </w:p>
    <w:p w:rsidR="00EB0035" w:rsidRDefault="0059265B" w:rsidP="002345B1">
      <w:pPr>
        <w:rPr>
          <w:rFonts w:eastAsia="微软雅黑"/>
          <w:sz w:val="18"/>
          <w:lang w:eastAsia="zh-CN"/>
        </w:rPr>
      </w:pPr>
      <w:r w:rsidRPr="008A2AB0">
        <w:rPr>
          <w:rFonts w:eastAsia="微软雅黑" w:hint="eastAsia"/>
          <w:sz w:val="18"/>
          <w:lang w:eastAsia="zh-CN"/>
        </w:rPr>
        <w:t>使用</w:t>
      </w:r>
      <w:r w:rsidR="00EB0035" w:rsidRPr="008A2AB0">
        <w:rPr>
          <w:rFonts w:eastAsia="微软雅黑" w:hint="eastAsia"/>
          <w:sz w:val="18"/>
          <w:lang w:eastAsia="zh-CN"/>
        </w:rPr>
        <w:t>标准的</w:t>
      </w:r>
      <w:r w:rsidR="00C328A4" w:rsidRPr="008A2AB0">
        <w:rPr>
          <w:rFonts w:eastAsia="微软雅黑" w:hint="eastAsia"/>
          <w:sz w:val="18"/>
          <w:lang w:eastAsia="zh-CN"/>
        </w:rPr>
        <w:t>W</w:t>
      </w:r>
      <w:r w:rsidR="00C328A4">
        <w:rPr>
          <w:rFonts w:eastAsia="微软雅黑" w:hint="eastAsia"/>
          <w:sz w:val="18"/>
          <w:lang w:eastAsia="zh-CN"/>
        </w:rPr>
        <w:t>indows Phone</w:t>
      </w:r>
      <w:r w:rsidR="005C5418">
        <w:rPr>
          <w:rFonts w:eastAsia="微软雅黑" w:hint="eastAsia"/>
          <w:sz w:val="18"/>
          <w:lang w:eastAsia="zh-CN"/>
        </w:rPr>
        <w:t>按键</w:t>
      </w:r>
      <w:r w:rsidRPr="008A2AB0">
        <w:rPr>
          <w:rFonts w:eastAsia="微软雅黑" w:hint="eastAsia"/>
          <w:sz w:val="18"/>
          <w:lang w:eastAsia="zh-CN"/>
        </w:rPr>
        <w:t>（一个由圆圈封装的图标</w:t>
      </w:r>
      <w:r w:rsidR="00EB0035" w:rsidRPr="008A2AB0">
        <w:rPr>
          <w:rFonts w:eastAsia="微软雅黑" w:hint="eastAsia"/>
          <w:sz w:val="18"/>
          <w:lang w:eastAsia="zh-CN"/>
        </w:rPr>
        <w:t>）</w:t>
      </w:r>
      <w:r w:rsidRPr="008A2AB0">
        <w:rPr>
          <w:rFonts w:eastAsia="微软雅黑" w:hint="eastAsia"/>
          <w:sz w:val="18"/>
          <w:lang w:eastAsia="zh-CN"/>
        </w:rPr>
        <w:t>并向</w:t>
      </w:r>
      <w:r w:rsidR="00FD1A42" w:rsidRPr="008A2AB0">
        <w:rPr>
          <w:rFonts w:eastAsia="微软雅黑" w:hint="eastAsia"/>
          <w:sz w:val="18"/>
          <w:lang w:eastAsia="zh-CN"/>
        </w:rPr>
        <w:t>右对齐。现在</w:t>
      </w:r>
      <w:r w:rsidRPr="008A2AB0">
        <w:rPr>
          <w:rFonts w:eastAsia="微软雅黑" w:hint="eastAsia"/>
          <w:sz w:val="18"/>
          <w:lang w:eastAsia="zh-CN"/>
        </w:rPr>
        <w:t>全景视图的应用程序栏也</w:t>
      </w:r>
      <w:r w:rsidR="00FD1A42" w:rsidRPr="008A2AB0">
        <w:rPr>
          <w:rFonts w:eastAsia="微软雅黑" w:hint="eastAsia"/>
          <w:sz w:val="18"/>
          <w:lang w:eastAsia="zh-CN"/>
        </w:rPr>
        <w:t>可以</w:t>
      </w:r>
      <w:r w:rsidRPr="008A2AB0">
        <w:rPr>
          <w:rFonts w:eastAsia="微软雅黑" w:hint="eastAsia"/>
          <w:sz w:val="18"/>
          <w:lang w:eastAsia="zh-CN"/>
        </w:rPr>
        <w:t>用于</w:t>
      </w:r>
      <w:r w:rsidR="004C4655" w:rsidRPr="008A2AB0">
        <w:rPr>
          <w:rFonts w:eastAsia="微软雅黑" w:hint="eastAsia"/>
          <w:sz w:val="18"/>
          <w:lang w:eastAsia="zh-CN"/>
        </w:rPr>
        <w:t>放置</w:t>
      </w:r>
      <w:r w:rsidR="00FD1A42" w:rsidRPr="008A2AB0">
        <w:rPr>
          <w:rFonts w:eastAsia="微软雅黑" w:hint="eastAsia"/>
          <w:sz w:val="18"/>
          <w:lang w:eastAsia="zh-CN"/>
        </w:rPr>
        <w:t>一般任务（刷新，搜索，设置等等）</w:t>
      </w:r>
    </w:p>
    <w:p w:rsidR="002345B1" w:rsidRPr="008A2AB0" w:rsidRDefault="00FD1A42" w:rsidP="002345B1">
      <w:pPr>
        <w:pStyle w:val="Heading4"/>
        <w:ind w:hanging="1021"/>
        <w:rPr>
          <w:rFonts w:eastAsia="微软雅黑"/>
        </w:rPr>
      </w:pPr>
      <w:r w:rsidRPr="008A2AB0">
        <w:rPr>
          <w:rFonts w:eastAsia="微软雅黑" w:hint="eastAsia"/>
          <w:lang w:eastAsia="zh-CN"/>
        </w:rPr>
        <w:t>窗格数量</w:t>
      </w:r>
    </w:p>
    <w:p w:rsidR="00FD1A42" w:rsidRDefault="004C4655" w:rsidP="002345B1">
      <w:pPr>
        <w:rPr>
          <w:rFonts w:eastAsia="微软雅黑"/>
          <w:sz w:val="18"/>
          <w:lang w:eastAsia="zh-CN"/>
        </w:rPr>
      </w:pPr>
      <w:r w:rsidRPr="008A2AB0">
        <w:rPr>
          <w:rFonts w:eastAsia="微软雅黑" w:hint="eastAsia"/>
          <w:sz w:val="18"/>
          <w:lang w:eastAsia="zh-CN"/>
        </w:rPr>
        <w:t>建议</w:t>
      </w:r>
      <w:r w:rsidR="00FD1A42" w:rsidRPr="008A2AB0">
        <w:rPr>
          <w:rFonts w:eastAsia="微软雅黑" w:hint="eastAsia"/>
          <w:sz w:val="18"/>
          <w:lang w:eastAsia="zh-CN"/>
        </w:rPr>
        <w:t>最多使用</w:t>
      </w:r>
      <w:r w:rsidR="00FD1A42" w:rsidRPr="008A2AB0">
        <w:rPr>
          <w:rFonts w:eastAsia="微软雅黑" w:hint="eastAsia"/>
          <w:sz w:val="18"/>
          <w:lang w:eastAsia="zh-CN"/>
        </w:rPr>
        <w:t>5</w:t>
      </w:r>
      <w:r w:rsidRPr="008A2AB0">
        <w:rPr>
          <w:rFonts w:eastAsia="微软雅黑" w:hint="eastAsia"/>
          <w:sz w:val="18"/>
          <w:lang w:eastAsia="zh-CN"/>
        </w:rPr>
        <w:t>个版面。如果</w:t>
      </w:r>
      <w:r w:rsidR="00FD1A42" w:rsidRPr="008A2AB0">
        <w:rPr>
          <w:rFonts w:eastAsia="微软雅黑" w:hint="eastAsia"/>
          <w:sz w:val="18"/>
          <w:lang w:eastAsia="zh-CN"/>
        </w:rPr>
        <w:t>超过</w:t>
      </w:r>
      <w:r w:rsidR="00FD1A42" w:rsidRPr="008A2AB0">
        <w:rPr>
          <w:rFonts w:eastAsia="微软雅黑" w:hint="eastAsia"/>
          <w:sz w:val="18"/>
          <w:lang w:eastAsia="zh-CN"/>
        </w:rPr>
        <w:t>5</w:t>
      </w:r>
      <w:r w:rsidRPr="008A2AB0">
        <w:rPr>
          <w:rFonts w:eastAsia="微软雅黑" w:hint="eastAsia"/>
          <w:sz w:val="18"/>
          <w:lang w:eastAsia="zh-CN"/>
        </w:rPr>
        <w:t>个版面</w:t>
      </w:r>
      <w:r w:rsidR="00FD1A42" w:rsidRPr="008A2AB0">
        <w:rPr>
          <w:rFonts w:eastAsia="微软雅黑" w:hint="eastAsia"/>
          <w:sz w:val="18"/>
          <w:lang w:eastAsia="zh-CN"/>
        </w:rPr>
        <w:t>，</w:t>
      </w:r>
      <w:r w:rsidRPr="00296963">
        <w:rPr>
          <w:rFonts w:eastAsia="微软雅黑" w:hint="eastAsia"/>
          <w:sz w:val="18"/>
          <w:lang w:eastAsia="zh-CN"/>
        </w:rPr>
        <w:t>导航将会很困难并且</w:t>
      </w:r>
      <w:r w:rsidR="00DF0A14" w:rsidRPr="00296963">
        <w:rPr>
          <w:rFonts w:eastAsia="微软雅黑" w:hint="eastAsia"/>
          <w:sz w:val="18"/>
          <w:lang w:eastAsia="zh-CN"/>
        </w:rPr>
        <w:t>性能将受到影响</w:t>
      </w:r>
      <w:r w:rsidR="00FD1A42" w:rsidRPr="00296963">
        <w:rPr>
          <w:rFonts w:eastAsia="微软雅黑" w:hint="eastAsia"/>
          <w:sz w:val="18"/>
          <w:lang w:eastAsia="zh-CN"/>
        </w:rPr>
        <w:t>。</w:t>
      </w:r>
    </w:p>
    <w:p w:rsidR="002345B1" w:rsidRPr="008A2AB0" w:rsidRDefault="00FD1A42" w:rsidP="004B39EB">
      <w:pPr>
        <w:pStyle w:val="Heading3"/>
        <w:rPr>
          <w:rFonts w:eastAsia="微软雅黑"/>
        </w:rPr>
      </w:pPr>
      <w:bookmarkStart w:id="17" w:name="_Toc310927112"/>
      <w:r w:rsidRPr="008A2AB0">
        <w:rPr>
          <w:rFonts w:eastAsia="微软雅黑" w:hint="eastAsia"/>
          <w:lang w:eastAsia="zh-CN"/>
        </w:rPr>
        <w:t>标题</w:t>
      </w:r>
      <w:bookmarkEnd w:id="17"/>
    </w:p>
    <w:p w:rsidR="00FD1A42" w:rsidRDefault="00DF0A14" w:rsidP="002345B1">
      <w:pPr>
        <w:rPr>
          <w:rFonts w:eastAsiaTheme="minorEastAsia"/>
          <w:lang w:eastAsia="zh-CN"/>
        </w:rPr>
      </w:pPr>
      <w:r w:rsidRPr="008A2AB0">
        <w:rPr>
          <w:rFonts w:eastAsia="微软雅黑" w:hint="eastAsia"/>
          <w:sz w:val="18"/>
          <w:lang w:eastAsia="zh-CN"/>
        </w:rPr>
        <w:t>标题应向左对齐，且不应有背景，边框，下划线，或</w:t>
      </w:r>
      <w:r w:rsidR="00FD1A42" w:rsidRPr="008A2AB0">
        <w:rPr>
          <w:rFonts w:eastAsia="微软雅黑" w:hint="eastAsia"/>
          <w:sz w:val="18"/>
          <w:lang w:eastAsia="zh-CN"/>
        </w:rPr>
        <w:t>其他</w:t>
      </w:r>
      <w:r w:rsidRPr="008A2AB0">
        <w:rPr>
          <w:rFonts w:eastAsia="微软雅黑" w:hint="eastAsia"/>
          <w:sz w:val="18"/>
          <w:lang w:eastAsia="zh-CN"/>
        </w:rPr>
        <w:t>任何形式的</w:t>
      </w:r>
      <w:r w:rsidR="008A7D01" w:rsidRPr="008A2AB0">
        <w:rPr>
          <w:rFonts w:eastAsia="微软雅黑" w:hint="eastAsia"/>
          <w:sz w:val="18"/>
          <w:lang w:eastAsia="zh-CN"/>
        </w:rPr>
        <w:t>装饰。唯一例外的是全景窗格中的标题名</w:t>
      </w:r>
      <w:r w:rsidR="00FD1A42" w:rsidRPr="008A2AB0">
        <w:rPr>
          <w:rFonts w:eastAsia="微软雅黑" w:hint="eastAsia"/>
          <w:sz w:val="18"/>
          <w:lang w:eastAsia="zh-CN"/>
        </w:rPr>
        <w:t>，可以</w:t>
      </w:r>
      <w:r w:rsidRPr="008A2AB0">
        <w:rPr>
          <w:rFonts w:eastAsia="微软雅黑" w:hint="eastAsia"/>
          <w:sz w:val="18"/>
          <w:lang w:eastAsia="zh-CN"/>
        </w:rPr>
        <w:t>将其</w:t>
      </w:r>
      <w:r w:rsidR="008A7D01" w:rsidRPr="008A2AB0">
        <w:rPr>
          <w:rFonts w:eastAsia="微软雅黑" w:hint="eastAsia"/>
          <w:sz w:val="18"/>
          <w:lang w:eastAsia="zh-CN"/>
        </w:rPr>
        <w:t>进行</w:t>
      </w:r>
      <w:r w:rsidRPr="008A2AB0">
        <w:rPr>
          <w:rFonts w:eastAsia="微软雅黑" w:hint="eastAsia"/>
          <w:sz w:val="18"/>
          <w:lang w:eastAsia="zh-CN"/>
        </w:rPr>
        <w:t>品牌化设计</w:t>
      </w:r>
      <w:r w:rsidR="008A7D01" w:rsidRPr="008A2AB0">
        <w:rPr>
          <w:rFonts w:eastAsia="微软雅黑" w:hint="eastAsia"/>
          <w:sz w:val="18"/>
          <w:lang w:eastAsia="zh-CN"/>
        </w:rPr>
        <w:t>。这部分可以</w:t>
      </w:r>
      <w:r w:rsidR="00FD1A42" w:rsidRPr="008A2AB0">
        <w:rPr>
          <w:rFonts w:eastAsia="微软雅黑" w:hint="eastAsia"/>
          <w:sz w:val="18"/>
          <w:lang w:eastAsia="zh-CN"/>
        </w:rPr>
        <w:t>参考本文文字规范的章节</w:t>
      </w:r>
      <w:hyperlink w:anchor="_Text_case" w:history="1">
        <w:r w:rsidR="00FD1A42" w:rsidRPr="008A2AB0">
          <w:rPr>
            <w:rStyle w:val="Hyperlink"/>
            <w:rFonts w:eastAsia="微软雅黑"/>
            <w:color w:val="FF0000"/>
            <w:sz w:val="18"/>
            <w:lang w:eastAsia="zh-CN"/>
          </w:rPr>
          <w:t>2.1.14</w:t>
        </w:r>
      </w:hyperlink>
    </w:p>
    <w:p w:rsidR="002345B1" w:rsidRPr="008A2AB0" w:rsidRDefault="005C5418" w:rsidP="004B39EB">
      <w:pPr>
        <w:pStyle w:val="Heading3"/>
        <w:rPr>
          <w:rFonts w:eastAsia="微软雅黑"/>
        </w:rPr>
      </w:pPr>
      <w:r>
        <w:rPr>
          <w:rFonts w:eastAsia="微软雅黑" w:hint="eastAsia"/>
          <w:lang w:eastAsia="zh-CN"/>
        </w:rPr>
        <w:t>按键</w:t>
      </w:r>
    </w:p>
    <w:p w:rsidR="002345B1" w:rsidRPr="008A2AB0" w:rsidRDefault="00FD1A42" w:rsidP="002345B1">
      <w:pPr>
        <w:pStyle w:val="Heading4"/>
        <w:ind w:hanging="1021"/>
        <w:rPr>
          <w:rFonts w:eastAsia="微软雅黑"/>
        </w:rPr>
      </w:pPr>
      <w:r w:rsidRPr="008A2AB0">
        <w:rPr>
          <w:rFonts w:eastAsia="微软雅黑" w:hint="eastAsia"/>
          <w:lang w:eastAsia="zh-CN"/>
        </w:rPr>
        <w:t>布局</w:t>
      </w:r>
    </w:p>
    <w:p w:rsidR="00FD1A42" w:rsidRPr="00296963" w:rsidRDefault="005C5418" w:rsidP="00AF55D2">
      <w:pPr>
        <w:rPr>
          <w:rFonts w:eastAsia="微软雅黑"/>
          <w:sz w:val="18"/>
          <w:lang w:eastAsia="zh-CN"/>
        </w:rPr>
      </w:pPr>
      <w:r>
        <w:rPr>
          <w:rFonts w:eastAsia="微软雅黑" w:hint="eastAsia"/>
          <w:lang w:eastAsia="zh-CN"/>
        </w:rPr>
        <w:t>按键</w:t>
      </w:r>
      <w:r w:rsidR="008A7D01" w:rsidRPr="00296963">
        <w:rPr>
          <w:rFonts w:eastAsia="微软雅黑" w:hint="eastAsia"/>
          <w:lang w:eastAsia="zh-CN"/>
        </w:rPr>
        <w:t>都</w:t>
      </w:r>
      <w:r w:rsidR="00FD1A42" w:rsidRPr="00296963">
        <w:rPr>
          <w:rFonts w:eastAsia="微软雅黑" w:hint="eastAsia"/>
          <w:lang w:eastAsia="zh-CN"/>
        </w:rPr>
        <w:t>应该</w:t>
      </w:r>
      <w:r w:rsidR="00296963" w:rsidRPr="00296963">
        <w:rPr>
          <w:rFonts w:eastAsia="微软雅黑" w:hint="eastAsia"/>
          <w:lang w:eastAsia="zh-CN"/>
        </w:rPr>
        <w:t>尽量</w:t>
      </w:r>
      <w:r w:rsidR="00FD1A42" w:rsidRPr="00296963">
        <w:rPr>
          <w:rFonts w:eastAsia="微软雅黑" w:hint="eastAsia"/>
          <w:lang w:eastAsia="zh-CN"/>
        </w:rPr>
        <w:t>放置在应用程序栏中</w:t>
      </w:r>
      <w:r w:rsidR="008A7D01" w:rsidRPr="00296963">
        <w:rPr>
          <w:rFonts w:eastAsia="微软雅黑" w:hint="eastAsia"/>
          <w:lang w:eastAsia="zh-CN"/>
        </w:rPr>
        <w:t>。</w:t>
      </w:r>
    </w:p>
    <w:p w:rsidR="002345B1" w:rsidRPr="008A2AB0" w:rsidRDefault="008A7D01" w:rsidP="002345B1">
      <w:pPr>
        <w:spacing w:after="0"/>
        <w:rPr>
          <w:rFonts w:eastAsia="微软雅黑"/>
          <w:sz w:val="16"/>
          <w:lang w:eastAsia="zh-CN"/>
        </w:rPr>
      </w:pPr>
      <w:r w:rsidRPr="008A2AB0">
        <w:rPr>
          <w:rFonts w:eastAsia="微软雅黑" w:hint="eastAsia"/>
          <w:color w:val="FF0000"/>
          <w:sz w:val="16"/>
          <w:lang w:eastAsia="zh-CN"/>
        </w:rPr>
        <w:t>不正确</w:t>
      </w:r>
      <w:r w:rsidR="00AF55D2" w:rsidRPr="008A2AB0">
        <w:rPr>
          <w:rFonts w:eastAsia="微软雅黑"/>
          <w:sz w:val="16"/>
        </w:rPr>
        <w:tab/>
      </w:r>
      <w:r w:rsidR="00AF55D2" w:rsidRPr="008A2AB0">
        <w:rPr>
          <w:rFonts w:eastAsia="微软雅黑"/>
          <w:sz w:val="16"/>
        </w:rPr>
        <w:tab/>
      </w:r>
      <w:r w:rsidR="00AF55D2" w:rsidRPr="008A2AB0">
        <w:rPr>
          <w:rFonts w:eastAsia="微软雅黑"/>
          <w:sz w:val="16"/>
        </w:rPr>
        <w:tab/>
      </w:r>
      <w:r w:rsidR="00AF55D2" w:rsidRPr="008A2AB0">
        <w:rPr>
          <w:rFonts w:eastAsia="微软雅黑"/>
          <w:sz w:val="16"/>
        </w:rPr>
        <w:tab/>
      </w:r>
      <w:r w:rsidR="00884F17">
        <w:rPr>
          <w:rFonts w:eastAsia="微软雅黑" w:hint="eastAsia"/>
          <w:sz w:val="16"/>
          <w:lang w:eastAsia="zh-CN"/>
        </w:rPr>
        <w:tab/>
      </w:r>
      <w:r w:rsidRPr="008A2AB0">
        <w:rPr>
          <w:rFonts w:eastAsia="微软雅黑" w:hint="eastAsia"/>
          <w:color w:val="00B050"/>
          <w:sz w:val="16"/>
          <w:lang w:eastAsia="zh-CN"/>
        </w:rPr>
        <w:t>正确</w:t>
      </w:r>
    </w:p>
    <w:p w:rsidR="002345B1" w:rsidRPr="008A2AB0" w:rsidRDefault="002345B1" w:rsidP="002345B1">
      <w:pPr>
        <w:rPr>
          <w:rFonts w:eastAsia="微软雅黑"/>
        </w:rPr>
      </w:pPr>
      <w:r w:rsidRPr="008A2AB0">
        <w:rPr>
          <w:rFonts w:eastAsia="微软雅黑"/>
          <w:noProof/>
          <w:lang w:val="en-US" w:eastAsia="zh-CN"/>
        </w:rPr>
        <w:drawing>
          <wp:inline distT="0" distB="0" distL="0" distR="0">
            <wp:extent cx="1316736" cy="2031164"/>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5224"/>
                    <a:stretch/>
                  </pic:blipFill>
                  <pic:spPr bwMode="auto">
                    <a:xfrm>
                      <a:off x="0" y="0"/>
                      <a:ext cx="1318088" cy="2033249"/>
                    </a:xfrm>
                    <a:prstGeom prst="rect">
                      <a:avLst/>
                    </a:prstGeom>
                    <a:noFill/>
                    <a:ln>
                      <a:noFill/>
                    </a:ln>
                    <a:extLst>
                      <a:ext uri="{53640926-AAD7-44D8-BBD7-CCE9431645EC}">
                        <a14:shadowObscured xmlns:a14="http://schemas.microsoft.com/office/drawing/2010/main"/>
                      </a:ext>
                    </a:extLst>
                  </pic:spPr>
                </pic:pic>
              </a:graphicData>
            </a:graphic>
          </wp:inline>
        </w:drawing>
      </w:r>
      <w:r w:rsidRPr="008A2AB0">
        <w:rPr>
          <w:rFonts w:eastAsia="微软雅黑"/>
        </w:rPr>
        <w:tab/>
      </w:r>
      <w:r w:rsidRPr="008A2AB0">
        <w:rPr>
          <w:rFonts w:eastAsia="微软雅黑"/>
        </w:rPr>
        <w:tab/>
      </w:r>
      <w:r w:rsidR="00AF55D2" w:rsidRPr="008A2AB0">
        <w:rPr>
          <w:rFonts w:eastAsia="微软雅黑"/>
          <w:noProof/>
          <w:lang w:val="en-US" w:eastAsia="zh-CN"/>
        </w:rPr>
        <w:drawing>
          <wp:inline distT="0" distB="0" distL="0" distR="0">
            <wp:extent cx="1280160" cy="2031164"/>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468"/>
                    <a:stretch/>
                  </pic:blipFill>
                  <pic:spPr bwMode="auto">
                    <a:xfrm>
                      <a:off x="0" y="0"/>
                      <a:ext cx="1281474" cy="2033249"/>
                    </a:xfrm>
                    <a:prstGeom prst="rect">
                      <a:avLst/>
                    </a:prstGeom>
                    <a:noFill/>
                    <a:ln>
                      <a:noFill/>
                    </a:ln>
                    <a:extLst>
                      <a:ext uri="{53640926-AAD7-44D8-BBD7-CCE9431645EC}">
                        <a14:shadowObscured xmlns:a14="http://schemas.microsoft.com/office/drawing/2010/main"/>
                      </a:ext>
                    </a:extLst>
                  </pic:spPr>
                </pic:pic>
              </a:graphicData>
            </a:graphic>
          </wp:inline>
        </w:drawing>
      </w:r>
      <w:r w:rsidRPr="008A2AB0">
        <w:rPr>
          <w:rFonts w:eastAsia="微软雅黑"/>
        </w:rPr>
        <w:tab/>
      </w:r>
      <w:r w:rsidRPr="008A2AB0">
        <w:rPr>
          <w:rFonts w:eastAsia="微软雅黑"/>
        </w:rPr>
        <w:tab/>
      </w:r>
    </w:p>
    <w:p w:rsidR="00FD1A42" w:rsidRPr="008A2AB0" w:rsidRDefault="00FD1A42" w:rsidP="00AF55D2">
      <w:pPr>
        <w:rPr>
          <w:rFonts w:eastAsia="微软雅黑"/>
          <w:sz w:val="18"/>
          <w:lang w:eastAsia="zh-CN"/>
        </w:rPr>
      </w:pPr>
      <w:r w:rsidRPr="008A2AB0">
        <w:rPr>
          <w:rFonts w:eastAsia="微软雅黑" w:hint="eastAsia"/>
          <w:sz w:val="18"/>
          <w:lang w:eastAsia="zh-CN"/>
        </w:rPr>
        <w:t>例外情况包括：</w:t>
      </w:r>
    </w:p>
    <w:p w:rsidR="00FD1A42" w:rsidRPr="00BB2B4B" w:rsidRDefault="00BB2B4B" w:rsidP="00884F17">
      <w:pPr>
        <w:pStyle w:val="ListParagraph"/>
        <w:numPr>
          <w:ilvl w:val="0"/>
          <w:numId w:val="6"/>
        </w:numPr>
        <w:rPr>
          <w:rFonts w:eastAsia="微软雅黑"/>
          <w:lang w:eastAsia="zh-CN"/>
        </w:rPr>
      </w:pPr>
      <w:r w:rsidRPr="00BB2B4B">
        <w:rPr>
          <w:rFonts w:eastAsia="微软雅黑" w:hint="eastAsia"/>
          <w:lang w:eastAsia="zh-CN"/>
        </w:rPr>
        <w:t>全景视图中“标题栏的</w:t>
      </w:r>
      <w:r w:rsidR="005C5418">
        <w:rPr>
          <w:rFonts w:eastAsia="微软雅黑" w:hint="eastAsia"/>
          <w:lang w:eastAsia="zh-CN"/>
        </w:rPr>
        <w:t>按键</w:t>
      </w:r>
      <w:r w:rsidRPr="00BB2B4B">
        <w:rPr>
          <w:rFonts w:eastAsia="微软雅黑" w:hint="eastAsia"/>
          <w:lang w:eastAsia="zh-CN"/>
        </w:rPr>
        <w:t>”是允许的，可参考规范</w:t>
      </w:r>
      <w:r w:rsidRPr="00BB2B4B">
        <w:rPr>
          <w:rFonts w:eastAsia="微软雅黑" w:hint="eastAsia"/>
          <w:lang w:eastAsia="zh-CN"/>
        </w:rPr>
        <w:t xml:space="preserve"> </w:t>
      </w:r>
      <w:r w:rsidRPr="00BB2B4B">
        <w:rPr>
          <w:rFonts w:eastAsia="微软雅黑" w:hint="eastAsia"/>
          <w:color w:val="FF0000"/>
          <w:lang w:eastAsia="zh-CN"/>
        </w:rPr>
        <w:t>4.1.6.7</w:t>
      </w:r>
    </w:p>
    <w:p w:rsidR="00FD1A42" w:rsidRPr="00BB2B4B" w:rsidRDefault="00FD1A42" w:rsidP="00884F17">
      <w:pPr>
        <w:pStyle w:val="ListParagraph"/>
        <w:numPr>
          <w:ilvl w:val="0"/>
          <w:numId w:val="6"/>
        </w:numPr>
        <w:rPr>
          <w:rFonts w:eastAsia="微软雅黑"/>
          <w:lang w:eastAsia="zh-CN"/>
        </w:rPr>
      </w:pPr>
      <w:r w:rsidRPr="00BB2B4B">
        <w:rPr>
          <w:rFonts w:ascii="宋体" w:eastAsia="微软雅黑" w:hAnsi="宋体" w:cs="宋体" w:hint="eastAsia"/>
          <w:lang w:eastAsia="zh-CN"/>
        </w:rPr>
        <w:t>对话框</w:t>
      </w:r>
      <w:r w:rsidR="00033429" w:rsidRPr="00BB2B4B">
        <w:rPr>
          <w:rFonts w:eastAsia="微软雅黑" w:hint="eastAsia"/>
          <w:lang w:eastAsia="zh-CN"/>
        </w:rPr>
        <w:t>或设置页面这种需要</w:t>
      </w:r>
      <w:r w:rsidRPr="00BB2B4B">
        <w:rPr>
          <w:rFonts w:eastAsia="微软雅黑" w:hint="eastAsia"/>
          <w:lang w:eastAsia="zh-CN"/>
        </w:rPr>
        <w:t>更详细的</w:t>
      </w:r>
      <w:r w:rsidR="00C750A8" w:rsidRPr="00BB2B4B">
        <w:rPr>
          <w:rFonts w:eastAsia="微软雅黑" w:hint="eastAsia"/>
          <w:lang w:eastAsia="zh-CN"/>
        </w:rPr>
        <w:t>操作行为</w:t>
      </w:r>
      <w:r w:rsidR="00033429" w:rsidRPr="00BB2B4B">
        <w:rPr>
          <w:rFonts w:eastAsia="微软雅黑" w:hint="eastAsia"/>
          <w:lang w:eastAsia="zh-CN"/>
        </w:rPr>
        <w:t>的页面可以允许</w:t>
      </w:r>
    </w:p>
    <w:p w:rsidR="00C750A8" w:rsidRDefault="00C750A8" w:rsidP="00884F17">
      <w:pPr>
        <w:pStyle w:val="ListParagraph"/>
        <w:numPr>
          <w:ilvl w:val="0"/>
          <w:numId w:val="6"/>
        </w:numPr>
        <w:rPr>
          <w:rFonts w:eastAsia="微软雅黑"/>
          <w:lang w:eastAsia="zh-CN"/>
        </w:rPr>
      </w:pPr>
      <w:r w:rsidRPr="00884F17">
        <w:rPr>
          <w:rFonts w:ascii="宋体" w:eastAsia="微软雅黑" w:hAnsi="宋体" w:cs="宋体" w:hint="eastAsia"/>
          <w:lang w:eastAsia="zh-CN"/>
        </w:rPr>
        <w:t>快捷操作</w:t>
      </w:r>
      <w:r w:rsidRPr="00884F17">
        <w:rPr>
          <w:rFonts w:eastAsia="微软雅黑" w:hint="eastAsia"/>
          <w:lang w:eastAsia="zh-CN"/>
        </w:rPr>
        <w:t>(</w:t>
      </w:r>
      <w:r w:rsidRPr="00884F17">
        <w:rPr>
          <w:rFonts w:eastAsia="微软雅黑" w:hint="eastAsia"/>
          <w:lang w:eastAsia="zh-CN"/>
        </w:rPr>
        <w:t>例如</w:t>
      </w:r>
      <w:r w:rsidR="00C328A4" w:rsidRPr="008A2AB0">
        <w:rPr>
          <w:rFonts w:eastAsia="微软雅黑" w:hint="eastAsia"/>
          <w:lang w:eastAsia="zh-CN"/>
        </w:rPr>
        <w:t>W</w:t>
      </w:r>
      <w:r w:rsidR="00C328A4">
        <w:rPr>
          <w:rFonts w:eastAsia="微软雅黑" w:hint="eastAsia"/>
          <w:lang w:eastAsia="zh-CN"/>
        </w:rPr>
        <w:t>indows Phone</w:t>
      </w:r>
      <w:r w:rsidR="00B13CAB">
        <w:rPr>
          <w:rFonts w:eastAsia="微软雅黑" w:hint="eastAsia"/>
          <w:lang w:eastAsia="zh-CN"/>
        </w:rPr>
        <w:t>本身</w:t>
      </w:r>
      <w:r w:rsidR="00033429" w:rsidRPr="00884F17">
        <w:rPr>
          <w:rFonts w:eastAsia="微软雅黑" w:hint="eastAsia"/>
          <w:lang w:eastAsia="zh-CN"/>
        </w:rPr>
        <w:t>的通话</w:t>
      </w:r>
      <w:r w:rsidRPr="00884F17">
        <w:rPr>
          <w:rFonts w:eastAsia="微软雅黑" w:hint="eastAsia"/>
          <w:lang w:eastAsia="zh-CN"/>
        </w:rPr>
        <w:t>记录</w:t>
      </w:r>
      <w:r w:rsidR="00033429" w:rsidRPr="00884F17">
        <w:rPr>
          <w:rFonts w:eastAsia="微软雅黑" w:hint="eastAsia"/>
          <w:lang w:eastAsia="zh-CN"/>
        </w:rPr>
        <w:t>)</w:t>
      </w:r>
    </w:p>
    <w:p w:rsidR="00AA3DEB" w:rsidRPr="00884F17" w:rsidRDefault="00AA3DEB" w:rsidP="00AA3DEB">
      <w:pPr>
        <w:pStyle w:val="ListParagraph"/>
        <w:ind w:left="1571"/>
        <w:rPr>
          <w:rFonts w:eastAsia="微软雅黑"/>
          <w:lang w:eastAsia="zh-CN"/>
        </w:rPr>
      </w:pPr>
    </w:p>
    <w:p w:rsidR="002345B1" w:rsidRPr="008A2AB0" w:rsidRDefault="00CB3176" w:rsidP="002345B1">
      <w:pPr>
        <w:pStyle w:val="Heading4"/>
        <w:ind w:hanging="1021"/>
        <w:rPr>
          <w:rFonts w:eastAsia="微软雅黑"/>
        </w:rPr>
      </w:pPr>
      <w:r w:rsidRPr="008A2AB0">
        <w:rPr>
          <w:rFonts w:eastAsia="微软雅黑" w:hint="eastAsia"/>
          <w:lang w:eastAsia="zh-CN"/>
        </w:rPr>
        <w:lastRenderedPageBreak/>
        <w:t>关闭</w:t>
      </w:r>
      <w:r w:rsidR="005C5418">
        <w:rPr>
          <w:rFonts w:eastAsia="微软雅黑" w:hint="eastAsia"/>
          <w:lang w:eastAsia="zh-CN"/>
        </w:rPr>
        <w:t>按键</w:t>
      </w:r>
    </w:p>
    <w:p w:rsidR="00CB3176" w:rsidRPr="00652373" w:rsidRDefault="00C328A4" w:rsidP="002345B1">
      <w:pPr>
        <w:rPr>
          <w:rFonts w:eastAsia="微软雅黑"/>
          <w:color w:val="4121FF"/>
          <w:sz w:val="18"/>
          <w:lang w:eastAsia="zh-CN"/>
        </w:rPr>
      </w:pPr>
      <w:r w:rsidRPr="008A2AB0">
        <w:rPr>
          <w:rFonts w:eastAsia="微软雅黑" w:hint="eastAsia"/>
          <w:sz w:val="18"/>
          <w:lang w:eastAsia="zh-CN"/>
        </w:rPr>
        <w:t>W</w:t>
      </w:r>
      <w:r>
        <w:rPr>
          <w:rFonts w:eastAsia="微软雅黑" w:hint="eastAsia"/>
          <w:sz w:val="18"/>
          <w:lang w:eastAsia="zh-CN"/>
        </w:rPr>
        <w:t>indows Phone</w:t>
      </w:r>
      <w:r w:rsidR="00033429" w:rsidRPr="00BB2B4B">
        <w:rPr>
          <w:rFonts w:eastAsia="微软雅黑" w:hint="eastAsia"/>
          <w:sz w:val="18"/>
          <w:lang w:eastAsia="zh-CN"/>
        </w:rPr>
        <w:t>应用程序不需要关闭</w:t>
      </w:r>
      <w:r w:rsidR="005C5418">
        <w:rPr>
          <w:rFonts w:eastAsia="微软雅黑" w:hint="eastAsia"/>
          <w:sz w:val="18"/>
          <w:lang w:eastAsia="zh-CN"/>
        </w:rPr>
        <w:t>按键</w:t>
      </w:r>
      <w:r w:rsidR="00033429" w:rsidRPr="00BB2B4B">
        <w:rPr>
          <w:rFonts w:eastAsia="微软雅黑" w:hint="eastAsia"/>
          <w:sz w:val="18"/>
          <w:lang w:eastAsia="zh-CN"/>
        </w:rPr>
        <w:t>，关闭行为</w:t>
      </w:r>
      <w:r w:rsidR="00BB2B4B" w:rsidRPr="00BB2B4B">
        <w:rPr>
          <w:rFonts w:eastAsia="微软雅黑" w:hint="eastAsia"/>
          <w:sz w:val="18"/>
          <w:lang w:eastAsia="zh-CN"/>
        </w:rPr>
        <w:t>应</w:t>
      </w:r>
      <w:r w:rsidR="00033429" w:rsidRPr="00BB2B4B">
        <w:rPr>
          <w:rFonts w:eastAsia="微软雅黑" w:hint="eastAsia"/>
          <w:sz w:val="18"/>
          <w:lang w:eastAsia="zh-CN"/>
        </w:rPr>
        <w:t>由硬件返回</w:t>
      </w:r>
      <w:r w:rsidR="005C5418">
        <w:rPr>
          <w:rFonts w:eastAsia="微软雅黑" w:hint="eastAsia"/>
          <w:sz w:val="18"/>
          <w:lang w:eastAsia="zh-CN"/>
        </w:rPr>
        <w:t>按键</w:t>
      </w:r>
      <w:r w:rsidR="00033429" w:rsidRPr="00BB2B4B">
        <w:rPr>
          <w:rFonts w:eastAsia="微软雅黑" w:hint="eastAsia"/>
          <w:sz w:val="18"/>
          <w:lang w:eastAsia="zh-CN"/>
        </w:rPr>
        <w:t>执行</w:t>
      </w:r>
      <w:r w:rsidR="00CB3176" w:rsidRPr="00BB2B4B">
        <w:rPr>
          <w:rFonts w:eastAsia="微软雅黑" w:hint="eastAsia"/>
          <w:sz w:val="18"/>
          <w:lang w:eastAsia="zh-CN"/>
        </w:rPr>
        <w:t>。</w:t>
      </w:r>
    </w:p>
    <w:p w:rsidR="002345B1" w:rsidRPr="008A2AB0" w:rsidRDefault="00033429" w:rsidP="002345B1">
      <w:pPr>
        <w:pStyle w:val="Heading4"/>
        <w:ind w:hanging="1021"/>
        <w:rPr>
          <w:rFonts w:eastAsia="微软雅黑"/>
        </w:rPr>
      </w:pPr>
      <w:r w:rsidRPr="008A2AB0">
        <w:rPr>
          <w:rFonts w:eastAsia="微软雅黑" w:hint="eastAsia"/>
          <w:lang w:eastAsia="zh-CN"/>
        </w:rPr>
        <w:t>返回</w:t>
      </w:r>
      <w:r w:rsidR="005C5418">
        <w:rPr>
          <w:rFonts w:eastAsia="微软雅黑" w:hint="eastAsia"/>
          <w:lang w:eastAsia="zh-CN"/>
        </w:rPr>
        <w:t>按键</w:t>
      </w:r>
    </w:p>
    <w:p w:rsidR="00CB3176" w:rsidRPr="00652373" w:rsidRDefault="00C328A4" w:rsidP="002345B1">
      <w:pPr>
        <w:rPr>
          <w:rFonts w:eastAsia="微软雅黑"/>
          <w:color w:val="4121FF"/>
          <w:sz w:val="18"/>
          <w:lang w:eastAsia="zh-CN"/>
        </w:rPr>
      </w:pPr>
      <w:bookmarkStart w:id="18" w:name="OLE_LINK7"/>
      <w:bookmarkStart w:id="19" w:name="OLE_LINK8"/>
      <w:r w:rsidRPr="008A2AB0">
        <w:rPr>
          <w:rFonts w:eastAsia="微软雅黑" w:hint="eastAsia"/>
          <w:sz w:val="18"/>
          <w:lang w:eastAsia="zh-CN"/>
        </w:rPr>
        <w:t>W</w:t>
      </w:r>
      <w:r>
        <w:rPr>
          <w:rFonts w:eastAsia="微软雅黑" w:hint="eastAsia"/>
          <w:sz w:val="18"/>
          <w:lang w:eastAsia="zh-CN"/>
        </w:rPr>
        <w:t>indows Phone</w:t>
      </w:r>
      <w:r w:rsidR="00033429" w:rsidRPr="00BB2B4B">
        <w:rPr>
          <w:rFonts w:eastAsia="微软雅黑" w:hint="eastAsia"/>
          <w:sz w:val="18"/>
          <w:lang w:eastAsia="zh-CN"/>
        </w:rPr>
        <w:t>中任何地方都</w:t>
      </w:r>
      <w:r w:rsidR="00CB3176" w:rsidRPr="00BB2B4B">
        <w:rPr>
          <w:rFonts w:eastAsia="微软雅黑" w:hint="eastAsia"/>
          <w:sz w:val="18"/>
          <w:lang w:eastAsia="zh-CN"/>
        </w:rPr>
        <w:t>不允许</w:t>
      </w:r>
      <w:r w:rsidR="00033429" w:rsidRPr="00BB2B4B">
        <w:rPr>
          <w:rFonts w:eastAsia="微软雅黑" w:hint="eastAsia"/>
          <w:sz w:val="18"/>
          <w:lang w:eastAsia="zh-CN"/>
        </w:rPr>
        <w:t>有返回</w:t>
      </w:r>
      <w:r w:rsidR="005C5418">
        <w:rPr>
          <w:rFonts w:eastAsia="微软雅黑" w:hint="eastAsia"/>
          <w:sz w:val="18"/>
          <w:lang w:eastAsia="zh-CN"/>
        </w:rPr>
        <w:t>按键</w:t>
      </w:r>
      <w:r w:rsidR="00033429" w:rsidRPr="00BB2B4B">
        <w:rPr>
          <w:rFonts w:eastAsia="微软雅黑" w:hint="eastAsia"/>
          <w:sz w:val="18"/>
          <w:lang w:eastAsia="zh-CN"/>
        </w:rPr>
        <w:t>，</w:t>
      </w:r>
      <w:r w:rsidR="0063037C" w:rsidRPr="00BB2B4B">
        <w:rPr>
          <w:rFonts w:eastAsia="微软雅黑" w:hint="eastAsia"/>
          <w:sz w:val="18"/>
          <w:lang w:eastAsia="zh-CN"/>
        </w:rPr>
        <w:t>用户将使用设备上的硬件返回</w:t>
      </w:r>
      <w:r w:rsidR="005C5418">
        <w:rPr>
          <w:rFonts w:eastAsia="微软雅黑" w:hint="eastAsia"/>
          <w:sz w:val="18"/>
          <w:lang w:eastAsia="zh-CN"/>
        </w:rPr>
        <w:t>按键</w:t>
      </w:r>
      <w:r w:rsidR="00CB3176" w:rsidRPr="00BB2B4B">
        <w:rPr>
          <w:rFonts w:eastAsia="微软雅黑" w:hint="eastAsia"/>
          <w:sz w:val="18"/>
          <w:lang w:eastAsia="zh-CN"/>
        </w:rPr>
        <w:t>。</w:t>
      </w:r>
    </w:p>
    <w:p w:rsidR="002345B1" w:rsidRPr="008A2AB0" w:rsidRDefault="00CB3176" w:rsidP="004B39EB">
      <w:pPr>
        <w:pStyle w:val="Heading3"/>
        <w:rPr>
          <w:rFonts w:eastAsia="微软雅黑"/>
        </w:rPr>
      </w:pPr>
      <w:bookmarkStart w:id="20" w:name="_Toc310927114"/>
      <w:bookmarkEnd w:id="18"/>
      <w:bookmarkEnd w:id="19"/>
      <w:r w:rsidRPr="008A2AB0">
        <w:rPr>
          <w:rFonts w:eastAsia="微软雅黑" w:hint="eastAsia"/>
          <w:lang w:eastAsia="zh-CN"/>
        </w:rPr>
        <w:t>选择器</w:t>
      </w:r>
      <w:bookmarkEnd w:id="20"/>
    </w:p>
    <w:p w:rsidR="00E24C24" w:rsidRPr="00BB2B4B" w:rsidRDefault="00E24C24" w:rsidP="002345B1">
      <w:pPr>
        <w:rPr>
          <w:rFonts w:eastAsia="微软雅黑"/>
          <w:sz w:val="18"/>
          <w:lang w:eastAsia="zh-CN"/>
        </w:rPr>
      </w:pPr>
      <w:r w:rsidRPr="00BB2B4B">
        <w:rPr>
          <w:rFonts w:eastAsia="微软雅黑" w:hint="eastAsia"/>
          <w:sz w:val="18"/>
          <w:lang w:eastAsia="zh-CN"/>
        </w:rPr>
        <w:t>选择日期、时间或是从</w:t>
      </w:r>
      <w:r w:rsidR="00551D1C" w:rsidRPr="00BB2B4B">
        <w:rPr>
          <w:rFonts w:eastAsia="微软雅黑" w:hint="eastAsia"/>
          <w:sz w:val="18"/>
          <w:lang w:eastAsia="zh-CN"/>
        </w:rPr>
        <w:t>字母表中选择一个字母</w:t>
      </w:r>
      <w:r w:rsidR="00BB2B4B" w:rsidRPr="00BB2B4B">
        <w:rPr>
          <w:rFonts w:eastAsia="微软雅黑" w:hint="eastAsia"/>
          <w:sz w:val="18"/>
          <w:lang w:eastAsia="zh-CN"/>
        </w:rPr>
        <w:t>的情况，应该使用标准的选择器。</w:t>
      </w:r>
    </w:p>
    <w:p w:rsidR="00CB3176" w:rsidRPr="00BB2B4B" w:rsidRDefault="00CB3176" w:rsidP="005E1314">
      <w:pPr>
        <w:rPr>
          <w:rFonts w:eastAsia="微软雅黑"/>
          <w:sz w:val="18"/>
          <w:lang w:eastAsia="zh-CN"/>
        </w:rPr>
      </w:pPr>
      <w:r w:rsidRPr="00BB2B4B">
        <w:rPr>
          <w:rFonts w:eastAsia="微软雅黑" w:hint="eastAsia"/>
          <w:sz w:val="18"/>
          <w:lang w:eastAsia="zh-CN"/>
        </w:rPr>
        <w:t>如果需要一个非标准选择器，</w:t>
      </w:r>
      <w:r w:rsidR="00551D1C" w:rsidRPr="00BB2B4B">
        <w:rPr>
          <w:rFonts w:eastAsia="微软雅黑" w:hint="eastAsia"/>
          <w:sz w:val="18"/>
          <w:lang w:eastAsia="zh-CN"/>
        </w:rPr>
        <w:t>则外观和效果都应</w:t>
      </w:r>
      <w:r w:rsidRPr="00BB2B4B">
        <w:rPr>
          <w:rFonts w:eastAsia="微软雅黑" w:hint="eastAsia"/>
          <w:sz w:val="18"/>
          <w:lang w:eastAsia="zh-CN"/>
        </w:rPr>
        <w:t>遵循</w:t>
      </w:r>
      <w:r w:rsidR="00BB2B4B" w:rsidRPr="00BB2B4B">
        <w:rPr>
          <w:rFonts w:eastAsia="微软雅黑" w:hint="eastAsia"/>
          <w:sz w:val="18"/>
          <w:lang w:eastAsia="zh-CN"/>
        </w:rPr>
        <w:t xml:space="preserve">Windows Phone </w:t>
      </w:r>
      <w:r w:rsidR="00BB2B4B" w:rsidRPr="00BB2B4B">
        <w:rPr>
          <w:rFonts w:eastAsia="微软雅黑" w:hint="eastAsia"/>
          <w:sz w:val="18"/>
          <w:lang w:eastAsia="zh-CN"/>
        </w:rPr>
        <w:t>本身</w:t>
      </w:r>
      <w:r w:rsidR="00551D1C" w:rsidRPr="00BB2B4B">
        <w:rPr>
          <w:rFonts w:eastAsia="微软雅黑" w:hint="eastAsia"/>
          <w:sz w:val="18"/>
          <w:lang w:eastAsia="zh-CN"/>
        </w:rPr>
        <w:t>设置里面铃声选择器的样式。</w:t>
      </w:r>
    </w:p>
    <w:p w:rsidR="002345B1" w:rsidRPr="008A2AB0" w:rsidRDefault="00551D1C" w:rsidP="00A8396B">
      <w:pPr>
        <w:pStyle w:val="Heading3"/>
      </w:pPr>
      <w:bookmarkStart w:id="21" w:name="_Toc310927115"/>
      <w:r w:rsidRPr="008A2AB0">
        <w:rPr>
          <w:rFonts w:hint="eastAsia"/>
          <w:lang w:eastAsia="zh-CN"/>
        </w:rPr>
        <w:t>开始</w:t>
      </w:r>
      <w:bookmarkEnd w:id="21"/>
      <w:r w:rsidR="005C5418">
        <w:rPr>
          <w:rFonts w:eastAsia="微软雅黑" w:hint="eastAsia"/>
          <w:lang w:eastAsia="zh-CN"/>
        </w:rPr>
        <w:t>磁贴</w:t>
      </w:r>
    </w:p>
    <w:p w:rsidR="00CB3176" w:rsidRPr="008A2AB0" w:rsidRDefault="00551D1C" w:rsidP="002345B1">
      <w:pPr>
        <w:rPr>
          <w:rFonts w:eastAsia="微软雅黑"/>
          <w:sz w:val="18"/>
          <w:lang w:eastAsia="zh-CN"/>
        </w:rPr>
      </w:pPr>
      <w:r w:rsidRPr="008A2AB0">
        <w:rPr>
          <w:rFonts w:eastAsia="微软雅黑" w:hint="eastAsia"/>
          <w:sz w:val="18"/>
          <w:lang w:eastAsia="zh-CN"/>
        </w:rPr>
        <w:t>开始</w:t>
      </w:r>
      <w:r w:rsidR="005C5418">
        <w:rPr>
          <w:rFonts w:eastAsia="微软雅黑" w:hint="eastAsia"/>
          <w:sz w:val="18"/>
          <w:lang w:eastAsia="zh-CN"/>
        </w:rPr>
        <w:t>磁贴</w:t>
      </w:r>
      <w:r w:rsidRPr="00C328A4">
        <w:rPr>
          <w:rFonts w:eastAsia="微软雅黑" w:hint="eastAsia"/>
          <w:sz w:val="18"/>
          <w:lang w:eastAsia="zh-CN"/>
        </w:rPr>
        <w:t>不应包含</w:t>
      </w:r>
      <w:r w:rsidR="00CB3176" w:rsidRPr="00C328A4">
        <w:rPr>
          <w:rFonts w:eastAsia="微软雅黑" w:hint="eastAsia"/>
          <w:sz w:val="18"/>
          <w:lang w:eastAsia="zh-CN"/>
        </w:rPr>
        <w:t>圆角或任何</w:t>
      </w:r>
      <w:r w:rsidR="00CB3176" w:rsidRPr="00C328A4">
        <w:rPr>
          <w:rFonts w:eastAsia="微软雅黑" w:hint="eastAsia"/>
          <w:sz w:val="18"/>
          <w:lang w:eastAsia="zh-CN"/>
        </w:rPr>
        <w:t>3D</w:t>
      </w:r>
      <w:r w:rsidRPr="00C328A4">
        <w:rPr>
          <w:rFonts w:eastAsia="微软雅黑" w:hint="eastAsia"/>
          <w:sz w:val="18"/>
          <w:lang w:eastAsia="zh-CN"/>
        </w:rPr>
        <w:t>立体元素，整体外观效果都应与</w:t>
      </w:r>
      <w:r w:rsidR="00CB3176" w:rsidRPr="00C328A4">
        <w:rPr>
          <w:rFonts w:eastAsia="微软雅黑" w:hint="eastAsia"/>
          <w:sz w:val="18"/>
          <w:lang w:eastAsia="zh-CN"/>
        </w:rPr>
        <w:t>开始菜单</w:t>
      </w:r>
      <w:r w:rsidRPr="00C328A4">
        <w:rPr>
          <w:rFonts w:eastAsia="微软雅黑" w:hint="eastAsia"/>
          <w:sz w:val="18"/>
          <w:lang w:eastAsia="zh-CN"/>
        </w:rPr>
        <w:t>其他</w:t>
      </w:r>
      <w:r w:rsidR="005C5418">
        <w:rPr>
          <w:rFonts w:eastAsia="微软雅黑" w:hint="eastAsia"/>
          <w:sz w:val="18"/>
          <w:lang w:eastAsia="zh-CN"/>
        </w:rPr>
        <w:t>磁贴</w:t>
      </w:r>
      <w:r w:rsidR="00CB3176" w:rsidRPr="00C328A4">
        <w:rPr>
          <w:rFonts w:eastAsia="微软雅黑" w:hint="eastAsia"/>
          <w:sz w:val="18"/>
          <w:lang w:eastAsia="zh-CN"/>
        </w:rPr>
        <w:t>风格</w:t>
      </w:r>
      <w:r w:rsidRPr="00C328A4">
        <w:rPr>
          <w:rFonts w:eastAsia="微软雅黑" w:hint="eastAsia"/>
          <w:sz w:val="18"/>
          <w:lang w:eastAsia="zh-CN"/>
        </w:rPr>
        <w:t>一致</w:t>
      </w:r>
      <w:r w:rsidR="00CB3176" w:rsidRPr="008A2AB0">
        <w:rPr>
          <w:rFonts w:eastAsia="微软雅黑" w:hint="eastAsia"/>
          <w:sz w:val="18"/>
          <w:lang w:eastAsia="zh-CN"/>
        </w:rPr>
        <w:t>。</w:t>
      </w:r>
    </w:p>
    <w:p w:rsidR="002345B1" w:rsidRPr="008A2AB0" w:rsidRDefault="00CE2BF2" w:rsidP="002345B1">
      <w:pPr>
        <w:rPr>
          <w:rFonts w:eastAsia="微软雅黑"/>
        </w:rPr>
      </w:pPr>
      <w:r>
        <w:rPr>
          <w:rFonts w:eastAsia="微软雅黑"/>
          <w:noProof/>
          <w:lang w:val="en-US" w:eastAsia="zh-CN"/>
        </w:rPr>
      </w:r>
      <w:r>
        <w:rPr>
          <w:rFonts w:eastAsia="微软雅黑"/>
          <w:noProof/>
          <w:lang w:val="en-US" w:eastAsia="zh-CN"/>
        </w:rPr>
        <w:pict>
          <v:group id="Canvas 239" o:spid="_x0000_s1186" editas="canvas" style="width:310.55pt;height:271.1pt;mso-position-horizontal-relative:char;mso-position-vertical-relative:line" coordsize="39439,34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">
            <v:shape id="_x0000_s1187" type="#_x0000_t75" style="position:absolute;width:39439;height:34429;visibility:visible">
              <v:fill o:detectmouseclick="t"/>
              <v:path o:connecttype="none"/>
            </v:shape>
            <v:shape id="Text Box 84" o:spid="_x0000_s1188" type="#_x0000_t202" style="position:absolute;left:168;top:360;width:10011;height:17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Fg8YA&#10;AADbAAAADwAAAGRycy9kb3ducmV2LnhtbESPT2vCQBTE7wW/w/IEb3WjB1tSVxHbQg/9p7ZQb8/s&#10;Mwlm34bdZ0y/fbdQ6HGYmd8w82XvGtVRiLVnA5NxBoq48Lbm0sDH7vH6FlQUZIuNZzLwTRGWi8HV&#10;HHPrL7yhbiulShCOORqoRNpc61hU5DCOfUucvKMPDiXJUGob8JLgrtHTLJtphzWnhQpbWldUnLZn&#10;Z6D5iuH5kMm+uy9f5P1Nnz8fJq/GjIb96g6UUC//4b/2kzUwvYHfL+kH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UFg8YAAADbAAAADwAAAAAAAAAAAAAAAACYAgAAZHJz&#10;L2Rvd25yZXYueG1sUEsFBgAAAAAEAAQA9QAAAIsDAAAAAA==&#10;" filled="f" stroked="f" strokeweight=".5pt">
              <v:textbox inset="0,0,0,0">
                <w:txbxContent>
                  <w:p w:rsidR="002F36D9" w:rsidRPr="00551D1C" w:rsidRDefault="002F36D9" w:rsidP="002345B1">
                    <w:pPr>
                      <w:ind w:left="0"/>
                      <w:rPr>
                        <w:rFonts w:eastAsiaTheme="minorEastAsia"/>
                        <w:color w:val="FF0000"/>
                        <w:sz w:val="16"/>
                        <w:lang w:eastAsia="zh-CN"/>
                      </w:rPr>
                    </w:pPr>
                    <w:r>
                      <w:rPr>
                        <w:rFonts w:eastAsiaTheme="minorEastAsia" w:hint="eastAsia"/>
                        <w:color w:val="FF0000"/>
                        <w:sz w:val="16"/>
                        <w:lang w:eastAsia="zh-CN"/>
                      </w:rPr>
                      <w:t>不正确</w:t>
                    </w:r>
                  </w:p>
                </w:txbxContent>
              </v:textbox>
            </v:shape>
            <v:shape id="Text Box 85" o:spid="_x0000_s1189" type="#_x0000_t202" style="position:absolute;left:19931;top:519;width:9226;height:1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qR8cIA&#10;AADbAAAADwAAAGRycy9kb3ducmV2LnhtbERPS0/CQBC+m/AfNkPiTbZwIKayEAOYeEBFHgnexu7Y&#10;NnRnm92h1H/PHkw8fvnes0XvGtVRiLVnA+NRBoq48Lbm0sBh//LwCCoKssXGMxn4pQiL+eBuhrn1&#10;V/6kbielSiEcczRQibS51rGoyGEc+ZY4cT8+OJQEQ6ltwGsKd42eZNlUO6w5NVTY0rKi4ry7OAPN&#10;KYbNdyZf3ap8k+2HvhzX43dj7of98xMooV7+xX/uV2tgksamL+kH6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ipHxwgAAANsAAAAPAAAAAAAAAAAAAAAAAJgCAABkcnMvZG93&#10;bnJldi54bWxQSwUGAAAAAAQABAD1AAAAhwMAAAAA&#10;" filled="f" stroked="f" strokeweight=".5pt">
              <v:textbox inset="0,0,0,0">
                <w:txbxContent>
                  <w:p w:rsidR="002F36D9" w:rsidRPr="00551D1C" w:rsidRDefault="002F36D9" w:rsidP="002345B1">
                    <w:pPr>
                      <w:ind w:left="0"/>
                      <w:rPr>
                        <w:rFonts w:eastAsiaTheme="minorEastAsia"/>
                        <w:color w:val="00B050"/>
                        <w:sz w:val="16"/>
                        <w:lang w:eastAsia="zh-CN"/>
                      </w:rPr>
                    </w:pPr>
                    <w:r>
                      <w:rPr>
                        <w:rFonts w:eastAsiaTheme="minorEastAsia" w:hint="eastAsia"/>
                        <w:color w:val="00B050"/>
                        <w:sz w:val="16"/>
                        <w:lang w:eastAsia="zh-CN"/>
                      </w:rPr>
                      <w:t>正确</w:t>
                    </w:r>
                  </w:p>
                </w:txbxContent>
              </v:textbox>
            </v:shape>
            <v:shape id="Picture 86" o:spid="_x0000_s1190" type="#_x0000_t75" style="position:absolute;top:2542;width:17405;height:312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N0rEAAAA2wAAAA8AAABkcnMvZG93bnJldi54bWxEj0GLwjAUhO8L/ofwBC+iqSJurUYRwcXL&#10;gto9eHw2z7bYvJQm2u6/3wjCHoeZ+YZZbTpTiSc1rrSsYDKOQBBnVpecK/hJ96MYhPPIGivLpOCX&#10;HGzWvY8VJtq2fKLn2eciQNglqKDwvk6kdFlBBt3Y1sTBu9nGoA+yyaVusA1wU8lpFM2lwZLDQoE1&#10;7QrK7ueHUTBcpO4a39t49/Wth5PP7axKjxelBv1uuwThqfP/4Xf7oBVMF/D6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axN0rEAAAA2wAAAA8AAAAAAAAAAAAAAAAA&#10;nwIAAGRycy9kb3ducmV2LnhtbFBLBQYAAAAABAAEAPcAAACQAwAAAAA=&#10;">
              <v:imagedata r:id="rId30" o:title=""/>
              <v:path arrowok="t"/>
            </v:shape>
            <v:shape id="Picture 87" o:spid="_x0000_s1191" type="#_x0000_t75" style="position:absolute;left:19926;top:2462;width:16779;height:313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kTeu/AAAA2wAAAA8AAABkcnMvZG93bnJldi54bWxET01rg0AQvQf6H5Yp5BbXtlCMcQ0lUOil&#10;odV4H9yJStxZ427V5Nd3D4UeH+872y+mFxONrrOs4CmKQRDXVnfcKDiV75sEhPPIGnvLpOBGDvb5&#10;wyrDVNuZv2kqfCNCCLsUFbTeD6mUrm7JoIvsQBy4sx0N+gDHRuoR5xBuevkcx6/SYMehocWBDi3V&#10;l+LHKDCfX0kyoZZ8lwWX2/l4rSpSav24vO1AeFr8v/jP/aEVvIT14Uv4ATL/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ZE3rvwAAANsAAAAPAAAAAAAAAAAAAAAAAJ8CAABk&#10;cnMvZG93bnJldi54bWxQSwUGAAAAAAQABAD3AAAAiwMAAAAA&#10;">
              <v:imagedata r:id="rId31" o:title=""/>
              <v:path arrowok="t"/>
            </v:shape>
            <w10:wrap type="none"/>
            <w10:anchorlock/>
          </v:group>
        </w:pict>
      </w:r>
    </w:p>
    <w:p w:rsidR="002345B1" w:rsidRPr="008A2AB0" w:rsidRDefault="002345B1" w:rsidP="002345B1">
      <w:pPr>
        <w:rPr>
          <w:rFonts w:eastAsia="微软雅黑"/>
        </w:rPr>
      </w:pPr>
    </w:p>
    <w:p w:rsidR="002345B1" w:rsidRPr="008A2AB0" w:rsidRDefault="00CB3176" w:rsidP="004B39EB">
      <w:pPr>
        <w:pStyle w:val="Heading3"/>
        <w:rPr>
          <w:rFonts w:eastAsia="微软雅黑"/>
        </w:rPr>
      </w:pPr>
      <w:bookmarkStart w:id="22" w:name="_Toc310927116"/>
      <w:r w:rsidRPr="008A2AB0">
        <w:rPr>
          <w:rFonts w:eastAsia="微软雅黑" w:hint="eastAsia"/>
          <w:lang w:eastAsia="zh-CN"/>
        </w:rPr>
        <w:t>浏览器控制</w:t>
      </w:r>
      <w:bookmarkEnd w:id="22"/>
    </w:p>
    <w:p w:rsidR="00551D1C" w:rsidRPr="00ED06C7" w:rsidRDefault="00551D1C" w:rsidP="00CB3176">
      <w:pPr>
        <w:rPr>
          <w:rFonts w:eastAsia="微软雅黑"/>
          <w:sz w:val="18"/>
          <w:lang w:val="en-US" w:eastAsia="zh-CN"/>
        </w:rPr>
      </w:pPr>
      <w:r w:rsidRPr="008A2AB0">
        <w:rPr>
          <w:rFonts w:eastAsia="微软雅黑" w:hint="eastAsia"/>
          <w:sz w:val="18"/>
          <w:lang w:val="en-US" w:eastAsia="zh-CN"/>
        </w:rPr>
        <w:t>应用中任何页面都不应嵌入浏览器控制，</w:t>
      </w:r>
      <w:r w:rsidR="00ED06C7">
        <w:rPr>
          <w:rFonts w:eastAsia="微软雅黑" w:hint="eastAsia"/>
          <w:sz w:val="18"/>
          <w:lang w:val="en-US" w:eastAsia="zh-CN"/>
        </w:rPr>
        <w:t>如果需要浏览器操作的部分应该</w:t>
      </w:r>
      <w:r w:rsidR="00ED06C7" w:rsidRPr="00ED06C7">
        <w:rPr>
          <w:rFonts w:eastAsia="微软雅黑" w:hint="eastAsia"/>
          <w:sz w:val="18"/>
          <w:lang w:val="en-US" w:eastAsia="zh-CN"/>
        </w:rPr>
        <w:t>跳转到</w:t>
      </w:r>
      <w:r w:rsidR="00ED06C7" w:rsidRPr="00ED06C7">
        <w:rPr>
          <w:rFonts w:eastAsia="微软雅黑" w:hint="eastAsia"/>
          <w:sz w:val="18"/>
          <w:lang w:val="en-US" w:eastAsia="zh-CN"/>
        </w:rPr>
        <w:t>Windows Phone</w:t>
      </w:r>
      <w:r w:rsidR="00ED06C7" w:rsidRPr="00ED06C7">
        <w:rPr>
          <w:rFonts w:eastAsia="微软雅黑" w:hint="eastAsia"/>
          <w:sz w:val="18"/>
          <w:lang w:val="en-US" w:eastAsia="zh-CN"/>
        </w:rPr>
        <w:t>本身</w:t>
      </w:r>
      <w:r w:rsidR="0017117A" w:rsidRPr="00ED06C7">
        <w:rPr>
          <w:rFonts w:eastAsia="微软雅黑" w:hint="eastAsia"/>
          <w:sz w:val="18"/>
          <w:lang w:val="en-US" w:eastAsia="zh-CN"/>
        </w:rPr>
        <w:t>的浏览器。导航用户离开应用的链接应当清晰表明会发生这种情况。</w:t>
      </w:r>
    </w:p>
    <w:p w:rsidR="00CB3176" w:rsidRPr="008A2AB0" w:rsidRDefault="00CB3176" w:rsidP="002345B1">
      <w:pPr>
        <w:rPr>
          <w:rFonts w:eastAsia="微软雅黑"/>
          <w:sz w:val="18"/>
          <w:lang w:val="en-US" w:eastAsia="zh-CN"/>
        </w:rPr>
      </w:pPr>
    </w:p>
    <w:p w:rsidR="002345B1" w:rsidRPr="008A2AB0" w:rsidRDefault="00CB3176" w:rsidP="002345B1">
      <w:pPr>
        <w:pStyle w:val="Heading4"/>
        <w:ind w:hanging="1021"/>
        <w:rPr>
          <w:rFonts w:eastAsia="微软雅黑"/>
        </w:rPr>
      </w:pPr>
      <w:r w:rsidRPr="008A2AB0">
        <w:rPr>
          <w:rFonts w:eastAsia="微软雅黑" w:hint="eastAsia"/>
          <w:lang w:eastAsia="zh-CN"/>
        </w:rPr>
        <w:lastRenderedPageBreak/>
        <w:t>例外</w:t>
      </w:r>
    </w:p>
    <w:p w:rsidR="002345B1" w:rsidRPr="00ED06C7" w:rsidRDefault="00493C71" w:rsidP="002345B1">
      <w:pPr>
        <w:rPr>
          <w:rFonts w:eastAsia="微软雅黑"/>
          <w:lang w:eastAsia="zh-CN"/>
        </w:rPr>
      </w:pPr>
      <w:r w:rsidRPr="008A2AB0">
        <w:rPr>
          <w:rFonts w:eastAsia="微软雅黑" w:hint="eastAsia"/>
          <w:sz w:val="18"/>
          <w:lang w:eastAsia="zh-CN"/>
        </w:rPr>
        <w:t>当用户来到</w:t>
      </w:r>
      <w:r w:rsidR="00093F59" w:rsidRPr="008A2AB0">
        <w:rPr>
          <w:rFonts w:eastAsia="微软雅黑" w:hint="eastAsia"/>
          <w:sz w:val="18"/>
          <w:lang w:val="en-US" w:eastAsia="zh-CN"/>
        </w:rPr>
        <w:t>身份认证</w:t>
      </w:r>
      <w:r w:rsidRPr="008A2AB0">
        <w:rPr>
          <w:rFonts w:eastAsia="微软雅黑" w:hint="eastAsia"/>
          <w:sz w:val="18"/>
          <w:lang w:val="en-US" w:eastAsia="zh-CN"/>
        </w:rPr>
        <w:t>页面</w:t>
      </w:r>
      <w:r w:rsidR="00093F59" w:rsidRPr="008A2AB0">
        <w:rPr>
          <w:rFonts w:eastAsia="微软雅黑" w:hint="eastAsia"/>
          <w:sz w:val="18"/>
          <w:lang w:val="en-US" w:eastAsia="zh-CN"/>
        </w:rPr>
        <w:t>（如</w:t>
      </w:r>
      <w:r w:rsidR="00093F59" w:rsidRPr="008A2AB0">
        <w:rPr>
          <w:rFonts w:eastAsia="微软雅黑" w:hint="eastAsia"/>
          <w:sz w:val="18"/>
          <w:lang w:val="en-US" w:eastAsia="zh-CN"/>
        </w:rPr>
        <w:t>Facebook</w:t>
      </w:r>
      <w:r w:rsidRPr="008A2AB0">
        <w:rPr>
          <w:rFonts w:eastAsia="微软雅黑" w:hint="eastAsia"/>
          <w:sz w:val="18"/>
          <w:lang w:val="en-US" w:eastAsia="zh-CN"/>
        </w:rPr>
        <w:t>、</w:t>
      </w:r>
      <w:r w:rsidRPr="008A2AB0">
        <w:rPr>
          <w:rFonts w:eastAsia="微软雅黑" w:hint="eastAsia"/>
          <w:sz w:val="18"/>
          <w:lang w:val="en-US" w:eastAsia="zh-CN"/>
        </w:rPr>
        <w:t>Twitter</w:t>
      </w:r>
      <w:r w:rsidR="00093F59" w:rsidRPr="008A2AB0">
        <w:rPr>
          <w:rFonts w:eastAsia="微软雅黑" w:hint="eastAsia"/>
          <w:sz w:val="18"/>
          <w:lang w:val="en-US" w:eastAsia="zh-CN"/>
        </w:rPr>
        <w:t>等），且</w:t>
      </w:r>
      <w:r w:rsidR="00996BBC">
        <w:rPr>
          <w:rFonts w:eastAsia="微软雅黑" w:hint="eastAsia"/>
          <w:sz w:val="18"/>
          <w:lang w:val="en-US" w:eastAsia="zh-CN"/>
        </w:rPr>
        <w:t>Si</w:t>
      </w:r>
      <w:r w:rsidR="00093F59" w:rsidRPr="008A2AB0">
        <w:rPr>
          <w:rFonts w:eastAsia="微软雅黑" w:hint="eastAsia"/>
          <w:sz w:val="18"/>
          <w:lang w:val="en-US" w:eastAsia="zh-CN"/>
        </w:rPr>
        <w:t>lverlight</w:t>
      </w:r>
      <w:r w:rsidR="00093F59" w:rsidRPr="008A2AB0">
        <w:rPr>
          <w:rFonts w:eastAsia="微软雅黑" w:hint="eastAsia"/>
          <w:sz w:val="18"/>
          <w:lang w:val="en-US" w:eastAsia="zh-CN"/>
        </w:rPr>
        <w:t>控制中没有认证协议或类似</w:t>
      </w:r>
      <w:r w:rsidR="00093F59" w:rsidRPr="008A2AB0">
        <w:rPr>
          <w:rFonts w:eastAsia="微软雅黑" w:hint="eastAsia"/>
          <w:sz w:val="18"/>
          <w:lang w:val="en-US" w:eastAsia="zh-CN"/>
        </w:rPr>
        <w:t>API</w:t>
      </w:r>
      <w:r w:rsidR="00093F59" w:rsidRPr="008A2AB0">
        <w:rPr>
          <w:rFonts w:eastAsia="微软雅黑" w:hint="eastAsia"/>
          <w:sz w:val="18"/>
          <w:lang w:val="en-US" w:eastAsia="zh-CN"/>
        </w:rPr>
        <w:t>可用时</w:t>
      </w:r>
      <w:r w:rsidR="00093F59" w:rsidRPr="00ED06C7">
        <w:rPr>
          <w:rFonts w:eastAsia="微软雅黑" w:hint="eastAsia"/>
          <w:sz w:val="18"/>
          <w:lang w:val="en-US" w:eastAsia="zh-CN"/>
        </w:rPr>
        <w:t>，</w:t>
      </w:r>
      <w:r w:rsidR="00ED06C7" w:rsidRPr="00ED06C7">
        <w:rPr>
          <w:rFonts w:eastAsia="微软雅黑" w:hint="eastAsia"/>
          <w:sz w:val="18"/>
          <w:lang w:val="en-US" w:eastAsia="zh-CN"/>
        </w:rPr>
        <w:t>可以在应用嵌入浏览器控件来</w:t>
      </w:r>
      <w:r w:rsidR="00093F59" w:rsidRPr="00ED06C7">
        <w:rPr>
          <w:rFonts w:eastAsia="微软雅黑" w:hint="eastAsia"/>
          <w:sz w:val="18"/>
          <w:lang w:val="en-US" w:eastAsia="zh-CN"/>
        </w:rPr>
        <w:t>执行认证。</w:t>
      </w:r>
      <w:r w:rsidR="00093F59" w:rsidRPr="00ED06C7">
        <w:rPr>
          <w:rFonts w:eastAsia="微软雅黑" w:hint="eastAsia"/>
          <w:sz w:val="18"/>
          <w:lang w:val="en-US" w:eastAsia="zh-CN"/>
        </w:rPr>
        <w:t xml:space="preserve"> </w:t>
      </w:r>
    </w:p>
    <w:p w:rsidR="002345B1" w:rsidRPr="008A2AB0" w:rsidRDefault="002345B1" w:rsidP="003B15CB">
      <w:pPr>
        <w:ind w:left="0"/>
        <w:rPr>
          <w:rFonts w:eastAsia="微软雅黑"/>
          <w:lang w:eastAsia="zh-CN"/>
        </w:rPr>
      </w:pPr>
    </w:p>
    <w:p w:rsidR="002345B1" w:rsidRPr="008A2AB0" w:rsidRDefault="00093F59" w:rsidP="004B39EB">
      <w:pPr>
        <w:pStyle w:val="Heading3"/>
        <w:rPr>
          <w:rFonts w:eastAsia="微软雅黑"/>
        </w:rPr>
      </w:pPr>
      <w:bookmarkStart w:id="23" w:name="_Toc310927117"/>
      <w:r w:rsidRPr="008A2AB0">
        <w:rPr>
          <w:rFonts w:eastAsia="微软雅黑" w:hint="eastAsia"/>
          <w:lang w:eastAsia="zh-CN"/>
        </w:rPr>
        <w:t>对话框</w:t>
      </w:r>
      <w:bookmarkEnd w:id="23"/>
    </w:p>
    <w:p w:rsidR="00093F59" w:rsidRPr="008A2AB0" w:rsidRDefault="00093F59" w:rsidP="002345B1">
      <w:pPr>
        <w:rPr>
          <w:rFonts w:eastAsia="微软雅黑"/>
          <w:sz w:val="18"/>
          <w:lang w:eastAsia="zh-CN"/>
        </w:rPr>
      </w:pPr>
      <w:r w:rsidRPr="008A2AB0">
        <w:rPr>
          <w:rFonts w:eastAsia="微软雅黑" w:hint="eastAsia"/>
          <w:sz w:val="18"/>
          <w:lang w:eastAsia="zh-CN"/>
        </w:rPr>
        <w:t>使用</w:t>
      </w:r>
      <w:r w:rsidR="0092704C" w:rsidRPr="008A2AB0">
        <w:rPr>
          <w:rFonts w:eastAsia="微软雅黑" w:hint="eastAsia"/>
          <w:sz w:val="18"/>
          <w:lang w:eastAsia="zh-CN"/>
        </w:rPr>
        <w:t>标准</w:t>
      </w:r>
      <w:r w:rsidR="00C328A4" w:rsidRPr="008A2AB0">
        <w:rPr>
          <w:rFonts w:eastAsia="微软雅黑" w:hint="eastAsia"/>
          <w:sz w:val="18"/>
          <w:lang w:eastAsia="zh-CN"/>
        </w:rPr>
        <w:t>W</w:t>
      </w:r>
      <w:r w:rsidR="00C328A4">
        <w:rPr>
          <w:rFonts w:eastAsia="微软雅黑" w:hint="eastAsia"/>
          <w:sz w:val="18"/>
          <w:lang w:eastAsia="zh-CN"/>
        </w:rPr>
        <w:t>indows Phone</w:t>
      </w:r>
      <w:r w:rsidR="0092704C" w:rsidRPr="008A2AB0">
        <w:rPr>
          <w:rFonts w:eastAsia="微软雅黑" w:hint="eastAsia"/>
          <w:sz w:val="18"/>
          <w:lang w:eastAsia="zh-CN"/>
        </w:rPr>
        <w:t>对话框，单个</w:t>
      </w:r>
      <w:r w:rsidR="005C5418">
        <w:rPr>
          <w:rFonts w:eastAsia="微软雅黑" w:hint="eastAsia"/>
          <w:sz w:val="18"/>
          <w:lang w:eastAsia="zh-CN"/>
        </w:rPr>
        <w:t>按键</w:t>
      </w:r>
      <w:r w:rsidR="0092704C" w:rsidRPr="008A2AB0">
        <w:rPr>
          <w:rFonts w:eastAsia="微软雅黑" w:hint="eastAsia"/>
          <w:sz w:val="18"/>
          <w:lang w:eastAsia="zh-CN"/>
        </w:rPr>
        <w:t>应向左对齐，多个</w:t>
      </w:r>
      <w:r w:rsidR="005C5418">
        <w:rPr>
          <w:rFonts w:eastAsia="微软雅黑" w:hint="eastAsia"/>
          <w:sz w:val="18"/>
          <w:lang w:eastAsia="zh-CN"/>
        </w:rPr>
        <w:t>按键</w:t>
      </w:r>
      <w:r w:rsidR="0092704C" w:rsidRPr="008A2AB0">
        <w:rPr>
          <w:rFonts w:eastAsia="微软雅黑" w:hint="eastAsia"/>
          <w:sz w:val="18"/>
          <w:lang w:eastAsia="zh-CN"/>
        </w:rPr>
        <w:t>应向中心对齐并拉伸</w:t>
      </w:r>
      <w:r w:rsidRPr="008A2AB0">
        <w:rPr>
          <w:rFonts w:eastAsia="微软雅黑" w:hint="eastAsia"/>
          <w:sz w:val="18"/>
          <w:lang w:eastAsia="zh-CN"/>
        </w:rPr>
        <w:t>以填充水平空间。</w:t>
      </w:r>
    </w:p>
    <w:p w:rsidR="00093F59" w:rsidRPr="008A2AB0" w:rsidRDefault="00093F59" w:rsidP="001257E3">
      <w:pPr>
        <w:rPr>
          <w:rFonts w:eastAsia="微软雅黑"/>
          <w:sz w:val="18"/>
          <w:lang w:eastAsia="zh-CN"/>
        </w:rPr>
      </w:pPr>
      <w:r w:rsidRPr="008A2AB0">
        <w:rPr>
          <w:rFonts w:eastAsia="微软雅黑" w:hint="eastAsia"/>
          <w:sz w:val="18"/>
          <w:lang w:eastAsia="zh-CN"/>
        </w:rPr>
        <w:t>避免创建自定义对话框</w:t>
      </w:r>
      <w:r w:rsidRPr="008A2AB0">
        <w:rPr>
          <w:rFonts w:eastAsia="微软雅黑" w:hint="eastAsia"/>
          <w:sz w:val="18"/>
          <w:lang w:eastAsia="zh-CN"/>
        </w:rPr>
        <w:t>-</w:t>
      </w:r>
      <w:r w:rsidRPr="008A2AB0">
        <w:rPr>
          <w:rFonts w:eastAsia="微软雅黑" w:hint="eastAsia"/>
          <w:sz w:val="18"/>
          <w:lang w:eastAsia="zh-CN"/>
        </w:rPr>
        <w:t>如果必须要自定义</w:t>
      </w:r>
      <w:r w:rsidRPr="00ED06C7">
        <w:rPr>
          <w:rFonts w:eastAsia="微软雅黑" w:hint="eastAsia"/>
          <w:sz w:val="18"/>
          <w:lang w:eastAsia="zh-CN"/>
        </w:rPr>
        <w:t>，应确保自定义控件的行为是</w:t>
      </w:r>
      <w:r w:rsidR="0092704C" w:rsidRPr="00ED06C7">
        <w:rPr>
          <w:rFonts w:eastAsia="微软雅黑" w:hint="eastAsia"/>
          <w:sz w:val="18"/>
          <w:lang w:eastAsia="zh-CN"/>
        </w:rPr>
        <w:t>遵循</w:t>
      </w:r>
      <w:r w:rsidR="00ED06C7" w:rsidRPr="00ED06C7">
        <w:rPr>
          <w:rFonts w:eastAsia="微软雅黑" w:hint="eastAsia"/>
          <w:sz w:val="18"/>
          <w:lang w:eastAsia="zh-CN"/>
        </w:rPr>
        <w:t xml:space="preserve">Windows Phone </w:t>
      </w:r>
      <w:r w:rsidR="00ED06C7" w:rsidRPr="00ED06C7">
        <w:rPr>
          <w:rFonts w:eastAsia="微软雅黑" w:hint="eastAsia"/>
          <w:sz w:val="18"/>
          <w:lang w:eastAsia="zh-CN"/>
        </w:rPr>
        <w:t>本身的</w:t>
      </w:r>
      <w:r w:rsidR="0092704C" w:rsidRPr="00ED06C7">
        <w:rPr>
          <w:rFonts w:eastAsia="微软雅黑" w:hint="eastAsia"/>
          <w:sz w:val="18"/>
          <w:lang w:eastAsia="zh-CN"/>
        </w:rPr>
        <w:t>对话框样式</w:t>
      </w:r>
      <w:r w:rsidRPr="00ED06C7">
        <w:rPr>
          <w:rFonts w:eastAsia="微软雅黑" w:hint="eastAsia"/>
          <w:sz w:val="18"/>
          <w:lang w:eastAsia="zh-CN"/>
        </w:rPr>
        <w:t>。</w:t>
      </w:r>
    </w:p>
    <w:p w:rsidR="001257E3" w:rsidRPr="008A2AB0" w:rsidRDefault="00CE2BF2" w:rsidP="001257E3">
      <w:pPr>
        <w:rPr>
          <w:rFonts w:eastAsia="微软雅黑"/>
          <w:sz w:val="18"/>
        </w:rPr>
      </w:pPr>
      <w:hyperlink r:id="rId32" w:history="1">
        <w:r w:rsidR="001257E3" w:rsidRPr="008A2AB0">
          <w:rPr>
            <w:rStyle w:val="Hyperlink"/>
            <w:rFonts w:eastAsia="微软雅黑"/>
            <w:sz w:val="18"/>
          </w:rPr>
          <w:t>http://msdn.microsoft.com/enus/library/microsoft.xna.framework.gamerservices.guide.beginshowmessagebox.aspx</w:t>
        </w:r>
      </w:hyperlink>
    </w:p>
    <w:p w:rsidR="002345B1" w:rsidRPr="008A2AB0" w:rsidRDefault="00CE2BF2" w:rsidP="002345B1">
      <w:pPr>
        <w:rPr>
          <w:rFonts w:eastAsia="微软雅黑"/>
        </w:rPr>
      </w:pPr>
      <w:r>
        <w:rPr>
          <w:rFonts w:eastAsia="微软雅黑"/>
          <w:noProof/>
          <w:lang w:val="en-US" w:eastAsia="zh-CN"/>
        </w:rPr>
      </w:r>
      <w:r>
        <w:rPr>
          <w:rFonts w:eastAsia="微软雅黑"/>
          <w:noProof/>
          <w:lang w:val="en-US" w:eastAsia="zh-CN"/>
        </w:rPr>
        <w:pict>
          <v:group id="Canvas 240" o:spid="_x0000_s1192" editas="canvas" style="width:310.55pt;height:75.75pt;mso-position-horizontal-relative:char;mso-position-vertical-relative:line" coordsize="39439,9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">
            <v:shape id="_x0000_s1193" type="#_x0000_t75" style="position:absolute;width:39439;height:9620;visibility:visible">
              <v:fill o:detectmouseclick="t"/>
              <v:path o:connecttype="none"/>
            </v:shape>
            <v:shape id="Text Box 88" o:spid="_x0000_s1194" type="#_x0000_t202" style="position:absolute;left:168;top:360;width:11995;height:22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4DgMUA&#10;AADbAAAADwAAAGRycy9kb3ducmV2LnhtbESPX2vCQBDE3wt+h2MF3+pFhVJSTxHbQh/6T22hvq25&#10;NQnm9sLdGtNv3ysU+jjMzG+Y+bJ3jeooxNqzgck4A0VceFtzaeBj93h9CyoKssXGMxn4pgjLxeBq&#10;jrn1F95Qt5VSJQjHHA1UIm2udSwqchjHviVO3tEHh5JkKLUNeElw1+hplt1ohzWnhQpbWldUnLZn&#10;Z6D5iuH5kMm+uy9f5P1Nnz8fJq/GjIb96g6UUC//4b/2kzUwncHvl/QD9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gOAxQAAANsAAAAPAAAAAAAAAAAAAAAAAJgCAABkcnMv&#10;ZG93bnJldi54bWxQSwUGAAAAAAQABAD1AAAAigMAAAAA&#10;" filled="f" stroked="f" strokeweight=".5pt">
              <v:textbox inset="0,0,0,0">
                <w:txbxContent>
                  <w:p w:rsidR="002F36D9" w:rsidRPr="0092704C" w:rsidRDefault="002F36D9" w:rsidP="002345B1">
                    <w:pPr>
                      <w:ind w:left="0"/>
                      <w:rPr>
                        <w:rFonts w:eastAsiaTheme="minorEastAsia"/>
                        <w:color w:val="FF0000"/>
                        <w:sz w:val="16"/>
                        <w:lang w:eastAsia="zh-CN"/>
                      </w:rPr>
                    </w:pPr>
                    <w:r>
                      <w:rPr>
                        <w:rFonts w:eastAsiaTheme="minorEastAsia" w:hint="eastAsia"/>
                        <w:color w:val="FF0000"/>
                        <w:sz w:val="16"/>
                        <w:lang w:eastAsia="zh-CN"/>
                      </w:rPr>
                      <w:t>不正确</w:t>
                    </w:r>
                  </w:p>
                </w:txbxContent>
              </v:textbox>
            </v:shape>
            <v:shape id="Text Box 89" o:spid="_x0000_s1195" type="#_x0000_t202" style="position:absolute;left:19931;top:519;width:9485;height:1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eb9MUA&#10;AADbAAAADwAAAGRycy9kb3ducmV2LnhtbESPX2vCQBDE3wt+h2MF3+pFkVJSTxHbQh/6T22hvq25&#10;NQnm9sLdGtNv3ysU+jjMzG+Y+bJ3jeooxNqzgck4A0VceFtzaeBj93h9CyoKssXGMxn4pgjLxeBq&#10;jrn1F95Qt5VSJQjHHA1UIm2udSwqchjHviVO3tEHh5JkKLUNeElw1+hplt1ohzWnhQpbWldUnLZn&#10;Z6D5iuH5kMm+uy9f5P1Nnz8fJq/GjIb96g6UUC//4b/2kzUwncHvl/QD9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x5v0xQAAANsAAAAPAAAAAAAAAAAAAAAAAJgCAABkcnMv&#10;ZG93bnJldi54bWxQSwUGAAAAAAQABAD1AAAAigMAAAAA&#10;" filled="f" stroked="f" strokeweight=".5pt">
              <v:textbox inset="0,0,0,0">
                <w:txbxContent>
                  <w:p w:rsidR="002F36D9" w:rsidRPr="0092704C" w:rsidRDefault="002F36D9" w:rsidP="002345B1">
                    <w:pPr>
                      <w:ind w:left="0"/>
                      <w:rPr>
                        <w:rFonts w:eastAsiaTheme="minorEastAsia"/>
                        <w:color w:val="00B050"/>
                        <w:sz w:val="16"/>
                        <w:lang w:eastAsia="zh-CN"/>
                      </w:rPr>
                    </w:pPr>
                    <w:r>
                      <w:rPr>
                        <w:rFonts w:eastAsiaTheme="minorEastAsia" w:hint="eastAsia"/>
                        <w:color w:val="00B050"/>
                        <w:sz w:val="16"/>
                        <w:lang w:eastAsia="zh-CN"/>
                      </w:rPr>
                      <w:t>正确</w:t>
                    </w:r>
                  </w:p>
                </w:txbxContent>
              </v:textbox>
            </v:shape>
            <v:shape id="Picture 90" o:spid="_x0000_s1196" type="#_x0000_t75" style="position:absolute;left:19924;top:2623;width:17994;height:63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5a3DAAAA2wAAAA8AAABkcnMvZG93bnJldi54bWxEj0GLwjAUhO+C/yE8wZumCqu7XaOUgrAH&#10;L7qC19fm2XZtXmoTtfrrjbDgcZiZb5jFqjO1uFLrKssKJuMIBHFudcWFgv3vevQJwnlkjbVlUnAn&#10;B6tlv7fAWNsbb+m684UIEHYxKii9b2IpXV6SQTe2DXHwjrY16INsC6lbvAW4qeU0imbSYMVhocSG&#10;0pLy0+5iFHzpJF2bx9/xsUk29aHK5meZZkoNB13yDcJT59/h//aPVjD9gNeX8APk8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IjlrcMAAADbAAAADwAAAAAAAAAAAAAAAACf&#10;AgAAZHJzL2Rvd25yZXYueG1sUEsFBgAAAAAEAAQA9wAAAI8DAAAAAA==&#10;">
              <v:imagedata r:id="rId33" o:title=""/>
              <v:path arrowok="t"/>
            </v:shape>
            <v:shape id="Picture 91" o:spid="_x0000_s1197" type="#_x0000_t75" style="position:absolute;left:181;top:2623;width:17761;height:63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uwSLFAAAA2wAAAA8AAABkcnMvZG93bnJldi54bWxEj0FrwkAUhO8F/8PyBG910whio6uUFlE8&#10;takUvD2zz03a7NuYXU36712h0OMwM98wi1Vva3Gl1leOFTyNExDEhdMVGwX7z/XjDIQPyBprx6Tg&#10;lzysloOHBWbadfxB1zwYESHsM1RQhtBkUvqiJIt+7Bri6J1cazFE2RqpW+wi3NYyTZKptFhxXCix&#10;odeSip/8YhWE7/2k7jqTbt7zt8PzzJ2P5mun1GjYv8xBBOrDf/ivvdUK0incv8Qf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LsEixQAAANsAAAAPAAAAAAAAAAAAAAAA&#10;AJ8CAABkcnMvZG93bnJldi54bWxQSwUGAAAAAAQABAD3AAAAkQMAAAAA&#10;">
              <v:imagedata r:id="rId34" o:title=""/>
              <v:path arrowok="t"/>
            </v:shape>
            <w10:wrap type="none"/>
            <w10:anchorlock/>
          </v:group>
        </w:pict>
      </w:r>
    </w:p>
    <w:p w:rsidR="002345B1" w:rsidRPr="008A2AB0" w:rsidRDefault="00093F59" w:rsidP="004B39EB">
      <w:pPr>
        <w:pStyle w:val="Heading3"/>
        <w:rPr>
          <w:rFonts w:eastAsia="微软雅黑"/>
        </w:rPr>
      </w:pPr>
      <w:bookmarkStart w:id="24" w:name="_Toc310927118"/>
      <w:r w:rsidRPr="008A2AB0">
        <w:rPr>
          <w:rFonts w:eastAsia="微软雅黑" w:hint="eastAsia"/>
          <w:lang w:eastAsia="zh-CN"/>
        </w:rPr>
        <w:t>对比</w:t>
      </w:r>
      <w:bookmarkEnd w:id="24"/>
    </w:p>
    <w:p w:rsidR="00093F59" w:rsidRDefault="0092704C" w:rsidP="002345B1">
      <w:pPr>
        <w:rPr>
          <w:rFonts w:asciiTheme="minorEastAsia" w:eastAsia="微软雅黑" w:hAnsiTheme="minorEastAsia"/>
          <w:sz w:val="18"/>
          <w:lang w:eastAsia="zh-CN"/>
        </w:rPr>
      </w:pPr>
      <w:r w:rsidRPr="008A2AB0">
        <w:rPr>
          <w:rFonts w:asciiTheme="minorEastAsia" w:eastAsia="微软雅黑" w:hAnsiTheme="minorEastAsia" w:hint="eastAsia"/>
          <w:sz w:val="18"/>
          <w:lang w:eastAsia="zh-CN"/>
        </w:rPr>
        <w:t>页面上</w:t>
      </w:r>
      <w:r w:rsidR="00093F59" w:rsidRPr="008A2AB0">
        <w:rPr>
          <w:rFonts w:asciiTheme="minorEastAsia" w:eastAsia="微软雅黑" w:hAnsiTheme="minorEastAsia" w:hint="eastAsia"/>
          <w:sz w:val="18"/>
          <w:lang w:eastAsia="zh-CN"/>
        </w:rPr>
        <w:t>控件</w:t>
      </w:r>
      <w:r w:rsidRPr="008A2AB0">
        <w:rPr>
          <w:rFonts w:asciiTheme="minorEastAsia" w:eastAsia="微软雅黑" w:hAnsiTheme="minorEastAsia" w:hint="eastAsia"/>
          <w:sz w:val="18"/>
          <w:lang w:eastAsia="zh-CN"/>
        </w:rPr>
        <w:t>的前景和背景之间需要有鲜明的对比。这一点对于</w:t>
      </w:r>
      <w:r w:rsidRPr="00C328A4">
        <w:rPr>
          <w:rFonts w:asciiTheme="minorEastAsia" w:eastAsia="微软雅黑" w:hAnsiTheme="minorEastAsia" w:hint="eastAsia"/>
          <w:sz w:val="18"/>
          <w:lang w:eastAsia="zh-CN"/>
        </w:rPr>
        <w:t>全景</w:t>
      </w:r>
      <w:r w:rsidRPr="008A2AB0">
        <w:rPr>
          <w:rFonts w:asciiTheme="minorEastAsia" w:eastAsia="微软雅黑" w:hAnsiTheme="minorEastAsia" w:hint="eastAsia"/>
          <w:sz w:val="18"/>
          <w:lang w:eastAsia="zh-CN"/>
        </w:rPr>
        <w:t>视图尤为重要，因为</w:t>
      </w:r>
      <w:r w:rsidR="00093F59" w:rsidRPr="008A2AB0">
        <w:rPr>
          <w:rFonts w:asciiTheme="minorEastAsia" w:eastAsia="微软雅黑" w:hAnsiTheme="minorEastAsia" w:hint="eastAsia"/>
          <w:sz w:val="18"/>
          <w:lang w:eastAsia="zh-CN"/>
        </w:rPr>
        <w:t>背景图像</w:t>
      </w:r>
      <w:r w:rsidRPr="008A2AB0">
        <w:rPr>
          <w:rFonts w:asciiTheme="minorEastAsia" w:eastAsia="微软雅黑" w:hAnsiTheme="minorEastAsia" w:hint="eastAsia"/>
          <w:sz w:val="18"/>
          <w:lang w:eastAsia="zh-CN"/>
        </w:rPr>
        <w:t>可能会影响文本的可读性。</w:t>
      </w:r>
      <w:r w:rsidR="00093F59" w:rsidRPr="008A2AB0">
        <w:rPr>
          <w:rFonts w:asciiTheme="minorEastAsia" w:eastAsia="微软雅黑" w:hAnsiTheme="minorEastAsia" w:hint="eastAsia"/>
          <w:sz w:val="18"/>
          <w:lang w:eastAsia="zh-CN"/>
        </w:rPr>
        <w:t>如果发生这种情况，</w:t>
      </w:r>
      <w:r w:rsidRPr="008A2AB0">
        <w:rPr>
          <w:rFonts w:asciiTheme="minorEastAsia" w:eastAsia="微软雅黑" w:hAnsiTheme="minorEastAsia" w:hint="eastAsia"/>
          <w:sz w:val="18"/>
          <w:lang w:eastAsia="zh-CN"/>
        </w:rPr>
        <w:t>可以选择更换图像</w:t>
      </w:r>
      <w:r w:rsidR="00093F59" w:rsidRPr="008A2AB0">
        <w:rPr>
          <w:rFonts w:asciiTheme="minorEastAsia" w:eastAsia="微软雅黑" w:hAnsiTheme="minorEastAsia" w:hint="eastAsia"/>
          <w:sz w:val="18"/>
          <w:lang w:eastAsia="zh-CN"/>
        </w:rPr>
        <w:t>或</w:t>
      </w:r>
      <w:r w:rsidRPr="008A2AB0">
        <w:rPr>
          <w:rFonts w:asciiTheme="minorEastAsia" w:eastAsia="微软雅黑" w:hAnsiTheme="minorEastAsia" w:hint="eastAsia"/>
          <w:sz w:val="18"/>
          <w:lang w:eastAsia="zh-CN"/>
        </w:rPr>
        <w:t>为图像添加</w:t>
      </w:r>
      <w:r w:rsidR="00093F59" w:rsidRPr="008A2AB0">
        <w:rPr>
          <w:rFonts w:asciiTheme="minorEastAsia" w:eastAsia="微软雅黑" w:hAnsiTheme="minorEastAsia" w:hint="eastAsia"/>
          <w:sz w:val="18"/>
          <w:lang w:eastAsia="zh-CN"/>
        </w:rPr>
        <w:t>半透明的黑色（或灰色）图层。</w:t>
      </w:r>
    </w:p>
    <w:p w:rsidR="00AA3DEB" w:rsidRPr="008A2AB0" w:rsidRDefault="00AA3DEB" w:rsidP="002345B1">
      <w:pPr>
        <w:rPr>
          <w:rFonts w:eastAsia="微软雅黑"/>
          <w:sz w:val="18"/>
          <w:lang w:eastAsia="zh-CN"/>
        </w:rPr>
      </w:pPr>
    </w:p>
    <w:p w:rsidR="002345B1" w:rsidRPr="008A2AB0" w:rsidRDefault="00CC4BC1" w:rsidP="004B39EB">
      <w:pPr>
        <w:pStyle w:val="Heading3"/>
        <w:rPr>
          <w:rFonts w:eastAsia="微软雅黑"/>
        </w:rPr>
      </w:pPr>
      <w:bookmarkStart w:id="25" w:name="_Text_case"/>
      <w:bookmarkStart w:id="26" w:name="_Toc310927119"/>
      <w:bookmarkEnd w:id="25"/>
      <w:r w:rsidRPr="008A2AB0">
        <w:rPr>
          <w:rFonts w:eastAsia="微软雅黑" w:hint="eastAsia"/>
          <w:lang w:eastAsia="zh-CN"/>
        </w:rPr>
        <w:t>文本</w:t>
      </w:r>
      <w:bookmarkEnd w:id="26"/>
    </w:p>
    <w:p w:rsidR="00410510" w:rsidRPr="008A2AB0" w:rsidRDefault="008A1389" w:rsidP="008A3351">
      <w:pPr>
        <w:pStyle w:val="Heading4"/>
        <w:ind w:hanging="993"/>
        <w:rPr>
          <w:rFonts w:eastAsia="微软雅黑"/>
        </w:rPr>
      </w:pPr>
      <w:r w:rsidRPr="008A2AB0">
        <w:rPr>
          <w:rFonts w:eastAsia="微软雅黑" w:hint="eastAsia"/>
          <w:lang w:eastAsia="zh-CN"/>
        </w:rPr>
        <w:t>文本大小写</w:t>
      </w:r>
    </w:p>
    <w:p w:rsidR="00CC4BC1" w:rsidRPr="00E02F13" w:rsidRDefault="0069776D" w:rsidP="00CC4BC1">
      <w:pPr>
        <w:rPr>
          <w:rFonts w:eastAsia="微软雅黑"/>
          <w:color w:val="4121FF"/>
          <w:sz w:val="18"/>
          <w:lang w:val="en-US" w:eastAsia="zh-CN"/>
        </w:rPr>
      </w:pPr>
      <w:r>
        <w:rPr>
          <w:rFonts w:eastAsia="微软雅黑" w:hint="eastAsia"/>
          <w:sz w:val="18"/>
          <w:lang w:val="en-US" w:eastAsia="zh-CN"/>
        </w:rPr>
        <w:t>除了</w:t>
      </w:r>
      <w:r w:rsidR="00ED06C7">
        <w:rPr>
          <w:rFonts w:eastAsia="微软雅黑" w:hint="eastAsia"/>
          <w:sz w:val="18"/>
          <w:lang w:val="en-US" w:eastAsia="zh-CN"/>
        </w:rPr>
        <w:t>各个</w:t>
      </w:r>
      <w:r w:rsidRPr="00ED06C7">
        <w:rPr>
          <w:rFonts w:eastAsia="微软雅黑" w:hint="eastAsia"/>
          <w:sz w:val="18"/>
          <w:lang w:val="en-US" w:eastAsia="zh-CN"/>
        </w:rPr>
        <w:t>分区</w:t>
      </w:r>
      <w:r w:rsidR="00CC4BC1" w:rsidRPr="00ED06C7">
        <w:rPr>
          <w:rFonts w:eastAsia="微软雅黑" w:hint="eastAsia"/>
          <w:sz w:val="18"/>
          <w:lang w:val="en-US" w:eastAsia="zh-CN"/>
        </w:rPr>
        <w:t>标题</w:t>
      </w:r>
      <w:r w:rsidR="00CC4BC1" w:rsidRPr="008A2AB0">
        <w:rPr>
          <w:rFonts w:eastAsia="微软雅黑" w:hint="eastAsia"/>
          <w:sz w:val="18"/>
          <w:lang w:val="en-US" w:eastAsia="zh-CN"/>
        </w:rPr>
        <w:t>应该大写之外，</w:t>
      </w:r>
      <w:r w:rsidR="00C328A4" w:rsidRPr="008A2AB0">
        <w:rPr>
          <w:rFonts w:eastAsia="微软雅黑" w:hint="eastAsia"/>
          <w:sz w:val="18"/>
          <w:lang w:eastAsia="zh-CN"/>
        </w:rPr>
        <w:t>W</w:t>
      </w:r>
      <w:r w:rsidR="00C328A4">
        <w:rPr>
          <w:rFonts w:eastAsia="微软雅黑" w:hint="eastAsia"/>
          <w:sz w:val="18"/>
          <w:lang w:eastAsia="zh-CN"/>
        </w:rPr>
        <w:t>indows Phone</w:t>
      </w:r>
      <w:r w:rsidR="008A1389" w:rsidRPr="008A2AB0">
        <w:rPr>
          <w:rFonts w:eastAsia="微软雅黑" w:hint="eastAsia"/>
          <w:sz w:val="18"/>
          <w:lang w:val="en-US" w:eastAsia="zh-CN"/>
        </w:rPr>
        <w:t>中所有</w:t>
      </w:r>
      <w:r w:rsidR="00CC4BC1" w:rsidRPr="008A2AB0">
        <w:rPr>
          <w:rFonts w:eastAsia="微软雅黑" w:hint="eastAsia"/>
          <w:sz w:val="18"/>
          <w:lang w:val="en-US" w:eastAsia="zh-CN"/>
        </w:rPr>
        <w:t>标题文字应该统一</w:t>
      </w:r>
      <w:r w:rsidR="008A1389" w:rsidRPr="008A2AB0">
        <w:rPr>
          <w:rFonts w:eastAsia="微软雅黑" w:hint="eastAsia"/>
          <w:sz w:val="18"/>
          <w:lang w:val="en-US" w:eastAsia="zh-CN"/>
        </w:rPr>
        <w:t>为</w:t>
      </w:r>
      <w:r w:rsidR="00CC4BC1" w:rsidRPr="008A2AB0">
        <w:rPr>
          <w:rFonts w:eastAsia="微软雅黑" w:hint="eastAsia"/>
          <w:sz w:val="18"/>
          <w:lang w:val="en-US" w:eastAsia="zh-CN"/>
        </w:rPr>
        <w:t>小写。</w:t>
      </w:r>
      <w:r w:rsidR="008A1389" w:rsidRPr="008A2AB0">
        <w:rPr>
          <w:rFonts w:eastAsia="微软雅黑" w:hint="eastAsia"/>
          <w:sz w:val="18"/>
          <w:lang w:val="en-US" w:eastAsia="zh-CN"/>
        </w:rPr>
        <w:t>如果应用品牌化对于文字大小写有强烈要求</w:t>
      </w:r>
      <w:r w:rsidR="008A1389" w:rsidRPr="00ED06C7">
        <w:rPr>
          <w:rFonts w:eastAsia="微软雅黑" w:hint="eastAsia"/>
          <w:sz w:val="18"/>
          <w:lang w:val="en-US" w:eastAsia="zh-CN"/>
        </w:rPr>
        <w:t>，则必须保证该应用中大小写的使用是一致的。</w:t>
      </w:r>
    </w:p>
    <w:p w:rsidR="002345B1" w:rsidRPr="008A2AB0" w:rsidRDefault="008A1389" w:rsidP="008A3351">
      <w:pPr>
        <w:pStyle w:val="Heading4"/>
        <w:ind w:hanging="993"/>
        <w:rPr>
          <w:rFonts w:eastAsia="微软雅黑"/>
        </w:rPr>
      </w:pPr>
      <w:r w:rsidRPr="008A2AB0">
        <w:rPr>
          <w:rFonts w:eastAsia="微软雅黑" w:hint="eastAsia"/>
          <w:lang w:eastAsia="zh-CN"/>
        </w:rPr>
        <w:t>字体</w:t>
      </w:r>
    </w:p>
    <w:p w:rsidR="00CC4BC1" w:rsidRPr="00E02F13" w:rsidRDefault="00CC4BC1" w:rsidP="002345B1">
      <w:pPr>
        <w:rPr>
          <w:rFonts w:eastAsia="微软雅黑"/>
          <w:color w:val="4121FF"/>
          <w:sz w:val="18"/>
          <w:lang w:eastAsia="zh-CN"/>
        </w:rPr>
      </w:pPr>
      <w:r w:rsidRPr="008A2AB0">
        <w:rPr>
          <w:rFonts w:eastAsia="微软雅黑"/>
          <w:sz w:val="18"/>
          <w:lang w:eastAsia="zh-CN"/>
        </w:rPr>
        <w:t>整个应用程序中应使用标准字体</w:t>
      </w:r>
      <w:bookmarkStart w:id="27" w:name="OLE_LINK9"/>
      <w:bookmarkStart w:id="28" w:name="OLE_LINK10"/>
      <w:r w:rsidR="00805A6C">
        <w:rPr>
          <w:rFonts w:eastAsia="微软雅黑" w:hint="eastAsia"/>
          <w:sz w:val="18"/>
          <w:lang w:eastAsia="zh-CN"/>
        </w:rPr>
        <w:t>英文：</w:t>
      </w:r>
      <w:r w:rsidRPr="00805A6C">
        <w:rPr>
          <w:rFonts w:eastAsia="微软雅黑" w:hint="eastAsia"/>
          <w:color w:val="000000" w:themeColor="text1"/>
          <w:sz w:val="18"/>
          <w:lang w:eastAsia="zh-CN"/>
        </w:rPr>
        <w:t>Segoe WP</w:t>
      </w:r>
      <w:r w:rsidR="00805A6C">
        <w:rPr>
          <w:rFonts w:eastAsia="微软雅黑" w:hint="eastAsia"/>
          <w:color w:val="000000" w:themeColor="text1"/>
          <w:sz w:val="18"/>
          <w:lang w:eastAsia="zh-CN"/>
        </w:rPr>
        <w:t>；中文：微软雅黑</w:t>
      </w:r>
      <w:bookmarkEnd w:id="27"/>
      <w:bookmarkEnd w:id="28"/>
      <w:r w:rsidR="006B4669" w:rsidRPr="00ED06C7">
        <w:rPr>
          <w:rFonts w:eastAsia="微软雅黑" w:hint="eastAsia"/>
          <w:sz w:val="18"/>
          <w:lang w:eastAsia="zh-CN"/>
        </w:rPr>
        <w:t>，该</w:t>
      </w:r>
      <w:r w:rsidR="006B4669" w:rsidRPr="00ED06C7">
        <w:rPr>
          <w:rFonts w:eastAsia="微软雅黑"/>
          <w:sz w:val="18"/>
          <w:lang w:eastAsia="zh-CN"/>
        </w:rPr>
        <w:t>字体</w:t>
      </w:r>
      <w:r w:rsidR="006B4669" w:rsidRPr="00ED06C7">
        <w:rPr>
          <w:rFonts w:eastAsia="微软雅黑" w:hint="eastAsia"/>
          <w:sz w:val="18"/>
          <w:lang w:eastAsia="zh-CN"/>
        </w:rPr>
        <w:t>提供</w:t>
      </w:r>
      <w:r w:rsidR="00ED06C7" w:rsidRPr="00ED06C7">
        <w:rPr>
          <w:rFonts w:eastAsia="微软雅黑" w:hint="eastAsia"/>
          <w:sz w:val="18"/>
          <w:lang w:eastAsia="zh-CN"/>
        </w:rPr>
        <w:t>了</w:t>
      </w:r>
      <w:r w:rsidR="006B4669" w:rsidRPr="00ED06C7">
        <w:rPr>
          <w:rFonts w:eastAsia="微软雅黑" w:hint="eastAsia"/>
          <w:sz w:val="18"/>
          <w:lang w:eastAsia="zh-CN"/>
        </w:rPr>
        <w:t>多种不同粗细选择。</w:t>
      </w:r>
    </w:p>
    <w:p w:rsidR="002345B1" w:rsidRPr="008A2AB0" w:rsidRDefault="00980B49" w:rsidP="002345B1">
      <w:pPr>
        <w:pStyle w:val="Heading4"/>
        <w:ind w:hanging="1021"/>
        <w:rPr>
          <w:rFonts w:eastAsia="微软雅黑"/>
        </w:rPr>
      </w:pPr>
      <w:r w:rsidRPr="008A2AB0">
        <w:rPr>
          <w:rFonts w:eastAsia="微软雅黑"/>
        </w:rPr>
        <w:t>自定义</w:t>
      </w:r>
      <w:r w:rsidRPr="008A2AB0">
        <w:rPr>
          <w:rFonts w:eastAsia="微软雅黑"/>
        </w:rPr>
        <w:t>/</w:t>
      </w:r>
      <w:r w:rsidRPr="008A2AB0">
        <w:rPr>
          <w:rFonts w:eastAsia="微软雅黑"/>
        </w:rPr>
        <w:t>品牌</w:t>
      </w:r>
      <w:r w:rsidR="008A2AB0">
        <w:rPr>
          <w:rFonts w:eastAsia="微软雅黑" w:hint="eastAsia"/>
          <w:lang w:eastAsia="zh-CN"/>
        </w:rPr>
        <w:t>化</w:t>
      </w:r>
      <w:r w:rsidRPr="008A2AB0">
        <w:rPr>
          <w:rFonts w:eastAsia="微软雅黑"/>
        </w:rPr>
        <w:t>字体</w:t>
      </w:r>
    </w:p>
    <w:p w:rsidR="00980B49" w:rsidRPr="00E02F13" w:rsidRDefault="008A2AB0" w:rsidP="00980B49">
      <w:pPr>
        <w:rPr>
          <w:rFonts w:eastAsia="微软雅黑"/>
          <w:color w:val="4121FF"/>
          <w:sz w:val="18"/>
          <w:lang w:eastAsia="zh-CN"/>
        </w:rPr>
      </w:pPr>
      <w:r w:rsidRPr="008A2AB0">
        <w:rPr>
          <w:rFonts w:eastAsia="微软雅黑" w:hint="eastAsia"/>
          <w:sz w:val="18"/>
          <w:lang w:eastAsia="zh-CN"/>
        </w:rPr>
        <w:t>自定义</w:t>
      </w:r>
      <w:r w:rsidRPr="008A2AB0">
        <w:rPr>
          <w:rFonts w:eastAsia="微软雅黑"/>
          <w:sz w:val="18"/>
          <w:lang w:eastAsia="zh-CN"/>
        </w:rPr>
        <w:t>或品牌</w:t>
      </w:r>
      <w:r w:rsidRPr="008A2AB0">
        <w:rPr>
          <w:rFonts w:eastAsia="微软雅黑" w:hint="eastAsia"/>
          <w:sz w:val="18"/>
          <w:lang w:eastAsia="zh-CN"/>
        </w:rPr>
        <w:t>化的</w:t>
      </w:r>
      <w:r w:rsidRPr="008A2AB0">
        <w:rPr>
          <w:rFonts w:eastAsia="微软雅黑"/>
          <w:sz w:val="18"/>
          <w:lang w:eastAsia="zh-CN"/>
        </w:rPr>
        <w:t>字体，</w:t>
      </w:r>
      <w:r w:rsidRPr="00ED06C7">
        <w:rPr>
          <w:rFonts w:eastAsia="微软雅黑"/>
          <w:color w:val="000000" w:themeColor="text1"/>
          <w:sz w:val="18"/>
          <w:lang w:eastAsia="zh-CN"/>
        </w:rPr>
        <w:t>可在应用程序</w:t>
      </w:r>
      <w:r w:rsidRPr="00ED06C7">
        <w:rPr>
          <w:rFonts w:eastAsia="微软雅黑" w:hint="eastAsia"/>
          <w:color w:val="000000" w:themeColor="text1"/>
          <w:sz w:val="18"/>
          <w:lang w:eastAsia="zh-CN"/>
        </w:rPr>
        <w:t>中起到</w:t>
      </w:r>
      <w:r w:rsidR="00980B49" w:rsidRPr="00ED06C7">
        <w:rPr>
          <w:rFonts w:eastAsia="微软雅黑"/>
          <w:color w:val="000000" w:themeColor="text1"/>
          <w:sz w:val="18"/>
          <w:lang w:eastAsia="zh-CN"/>
        </w:rPr>
        <w:t>缓和</w:t>
      </w:r>
      <w:r w:rsidRPr="00ED06C7">
        <w:rPr>
          <w:rFonts w:eastAsia="微软雅黑" w:hint="eastAsia"/>
          <w:color w:val="000000" w:themeColor="text1"/>
          <w:sz w:val="18"/>
          <w:lang w:eastAsia="zh-CN"/>
        </w:rPr>
        <w:t>作用，</w:t>
      </w:r>
      <w:r w:rsidRPr="00ED06C7">
        <w:rPr>
          <w:rFonts w:eastAsia="微软雅黑"/>
          <w:color w:val="000000" w:themeColor="text1"/>
          <w:sz w:val="18"/>
          <w:lang w:eastAsia="zh-CN"/>
        </w:rPr>
        <w:t>但</w:t>
      </w:r>
      <w:r w:rsidRPr="00ED06C7">
        <w:rPr>
          <w:rFonts w:eastAsia="微软雅黑" w:hint="eastAsia"/>
          <w:color w:val="000000" w:themeColor="text1"/>
          <w:sz w:val="18"/>
          <w:lang w:eastAsia="zh-CN"/>
        </w:rPr>
        <w:t>需要</w:t>
      </w:r>
      <w:r w:rsidR="00980B49" w:rsidRPr="00ED06C7">
        <w:rPr>
          <w:rFonts w:eastAsia="微软雅黑"/>
          <w:color w:val="000000" w:themeColor="text1"/>
          <w:sz w:val="18"/>
          <w:lang w:eastAsia="zh-CN"/>
        </w:rPr>
        <w:t>小心</w:t>
      </w:r>
      <w:r w:rsidRPr="00ED06C7">
        <w:rPr>
          <w:rFonts w:eastAsia="微软雅黑" w:hint="eastAsia"/>
          <w:color w:val="000000" w:themeColor="text1"/>
          <w:sz w:val="18"/>
          <w:lang w:eastAsia="zh-CN"/>
        </w:rPr>
        <w:t>对待</w:t>
      </w:r>
      <w:r w:rsidRPr="00ED06C7">
        <w:rPr>
          <w:rFonts w:eastAsia="微软雅黑"/>
          <w:color w:val="000000" w:themeColor="text1"/>
          <w:sz w:val="18"/>
          <w:lang w:eastAsia="zh-CN"/>
        </w:rPr>
        <w:t>。自定义字体可用于</w:t>
      </w:r>
      <w:r w:rsidRPr="00ED06C7">
        <w:rPr>
          <w:rFonts w:eastAsia="微软雅黑" w:hint="eastAsia"/>
          <w:color w:val="000000" w:themeColor="text1"/>
          <w:sz w:val="18"/>
          <w:lang w:eastAsia="zh-CN"/>
        </w:rPr>
        <w:t>页面</w:t>
      </w:r>
      <w:r w:rsidR="00980B49" w:rsidRPr="00ED06C7">
        <w:rPr>
          <w:rFonts w:eastAsia="微软雅黑"/>
          <w:color w:val="000000" w:themeColor="text1"/>
          <w:sz w:val="18"/>
          <w:lang w:eastAsia="zh-CN"/>
        </w:rPr>
        <w:t>标题或全景</w:t>
      </w:r>
      <w:r w:rsidRPr="00ED06C7">
        <w:rPr>
          <w:rFonts w:eastAsia="微软雅黑" w:hint="eastAsia"/>
          <w:color w:val="000000" w:themeColor="text1"/>
          <w:sz w:val="18"/>
          <w:lang w:eastAsia="zh-CN"/>
        </w:rPr>
        <w:t>视图中分区</w:t>
      </w:r>
      <w:r w:rsidRPr="00ED06C7">
        <w:rPr>
          <w:rFonts w:eastAsia="微软雅黑"/>
          <w:color w:val="000000" w:themeColor="text1"/>
          <w:sz w:val="18"/>
          <w:lang w:eastAsia="zh-CN"/>
        </w:rPr>
        <w:t>标题</w:t>
      </w:r>
      <w:r w:rsidRPr="00ED06C7">
        <w:rPr>
          <w:rFonts w:eastAsia="微软雅黑" w:hint="eastAsia"/>
          <w:color w:val="000000" w:themeColor="text1"/>
          <w:sz w:val="18"/>
          <w:lang w:eastAsia="zh-CN"/>
        </w:rPr>
        <w:t>，而除此之外所有位置都应使用</w:t>
      </w:r>
      <w:r w:rsidR="00805A6C">
        <w:rPr>
          <w:rFonts w:eastAsia="微软雅黑" w:hint="eastAsia"/>
          <w:sz w:val="18"/>
          <w:lang w:eastAsia="zh-CN"/>
        </w:rPr>
        <w:t>英文：</w:t>
      </w:r>
      <w:r w:rsidR="00805A6C" w:rsidRPr="00805A6C">
        <w:rPr>
          <w:rFonts w:eastAsia="微软雅黑" w:hint="eastAsia"/>
          <w:color w:val="000000" w:themeColor="text1"/>
          <w:sz w:val="18"/>
          <w:lang w:eastAsia="zh-CN"/>
        </w:rPr>
        <w:t>Segoe WP</w:t>
      </w:r>
      <w:r w:rsidR="00805A6C">
        <w:rPr>
          <w:rFonts w:eastAsia="微软雅黑" w:hint="eastAsia"/>
          <w:color w:val="000000" w:themeColor="text1"/>
          <w:sz w:val="18"/>
          <w:lang w:eastAsia="zh-CN"/>
        </w:rPr>
        <w:t>；中文：微软雅黑</w:t>
      </w:r>
      <w:r w:rsidRPr="00ED06C7">
        <w:rPr>
          <w:rFonts w:eastAsia="微软雅黑" w:hint="eastAsia"/>
          <w:color w:val="000000" w:themeColor="text1"/>
          <w:sz w:val="18"/>
          <w:lang w:eastAsia="zh-CN"/>
        </w:rPr>
        <w:t>字体</w:t>
      </w:r>
      <w:r w:rsidR="00980B49" w:rsidRPr="00ED06C7">
        <w:rPr>
          <w:rFonts w:eastAsia="微软雅黑"/>
          <w:color w:val="000000" w:themeColor="text1"/>
          <w:sz w:val="18"/>
          <w:lang w:eastAsia="zh-CN"/>
        </w:rPr>
        <w:t>。</w:t>
      </w:r>
    </w:p>
    <w:p w:rsidR="00980B49" w:rsidRDefault="008A2AB0" w:rsidP="00980B49">
      <w:pPr>
        <w:rPr>
          <w:rFonts w:eastAsia="微软雅黑"/>
          <w:sz w:val="18"/>
          <w:lang w:eastAsia="zh-CN"/>
        </w:rPr>
      </w:pPr>
      <w:r>
        <w:rPr>
          <w:rFonts w:eastAsia="微软雅黑" w:hint="eastAsia"/>
          <w:sz w:val="18"/>
          <w:lang w:eastAsia="zh-CN"/>
        </w:rPr>
        <w:t>需要注意</w:t>
      </w:r>
      <w:r w:rsidRPr="00805A6C">
        <w:rPr>
          <w:rFonts w:eastAsia="微软雅黑" w:hint="eastAsia"/>
          <w:color w:val="000000" w:themeColor="text1"/>
          <w:sz w:val="18"/>
          <w:lang w:eastAsia="zh-CN"/>
        </w:rPr>
        <w:t>Segoe WP</w:t>
      </w:r>
      <w:r>
        <w:rPr>
          <w:rFonts w:eastAsia="微软雅黑" w:hint="eastAsia"/>
          <w:sz w:val="18"/>
          <w:lang w:eastAsia="zh-CN"/>
        </w:rPr>
        <w:t>非常相似的字体，例如</w:t>
      </w:r>
      <w:r>
        <w:rPr>
          <w:rFonts w:eastAsia="微软雅黑" w:hint="eastAsia"/>
          <w:sz w:val="18"/>
          <w:lang w:eastAsia="zh-CN"/>
        </w:rPr>
        <w:t>Ar</w:t>
      </w:r>
      <w:bookmarkStart w:id="29" w:name="_GoBack"/>
      <w:bookmarkEnd w:id="29"/>
      <w:r>
        <w:rPr>
          <w:rFonts w:eastAsia="微软雅黑" w:hint="eastAsia"/>
          <w:sz w:val="18"/>
          <w:lang w:eastAsia="zh-CN"/>
        </w:rPr>
        <w:t>ial</w:t>
      </w:r>
      <w:r>
        <w:rPr>
          <w:rFonts w:eastAsia="微软雅黑" w:hint="eastAsia"/>
          <w:sz w:val="18"/>
          <w:lang w:eastAsia="zh-CN"/>
        </w:rPr>
        <w:t>或</w:t>
      </w:r>
      <w:r>
        <w:rPr>
          <w:rFonts w:eastAsia="微软雅黑" w:hint="eastAsia"/>
          <w:sz w:val="18"/>
          <w:lang w:eastAsia="zh-CN"/>
        </w:rPr>
        <w:t>Helvetica</w:t>
      </w:r>
      <w:r>
        <w:rPr>
          <w:rFonts w:eastAsia="微软雅黑" w:hint="eastAsia"/>
          <w:sz w:val="18"/>
          <w:lang w:eastAsia="zh-CN"/>
        </w:rPr>
        <w:t>，这些字体和</w:t>
      </w:r>
      <w:r>
        <w:rPr>
          <w:rFonts w:eastAsia="微软雅黑" w:hint="eastAsia"/>
          <w:sz w:val="18"/>
          <w:lang w:eastAsia="zh-CN"/>
        </w:rPr>
        <w:t>Segoe</w:t>
      </w:r>
      <w:r>
        <w:rPr>
          <w:rFonts w:eastAsia="微软雅黑" w:hint="eastAsia"/>
          <w:sz w:val="18"/>
          <w:lang w:eastAsia="zh-CN"/>
        </w:rPr>
        <w:t>混合使用会使界面看起来非常奇怪。</w:t>
      </w:r>
    </w:p>
    <w:p w:rsidR="00AA3DEB" w:rsidRPr="008A2AB0" w:rsidRDefault="00AA3DEB" w:rsidP="00980B49">
      <w:pPr>
        <w:rPr>
          <w:rFonts w:eastAsia="微软雅黑"/>
          <w:sz w:val="18"/>
          <w:lang w:eastAsia="zh-CN"/>
        </w:rPr>
      </w:pPr>
    </w:p>
    <w:p w:rsidR="002345B1" w:rsidRPr="008A2AB0" w:rsidRDefault="00980B49" w:rsidP="004B39EB">
      <w:pPr>
        <w:pStyle w:val="Heading3"/>
        <w:rPr>
          <w:rFonts w:eastAsia="微软雅黑"/>
        </w:rPr>
      </w:pPr>
      <w:bookmarkStart w:id="30" w:name="_Toc310927120"/>
      <w:r w:rsidRPr="008A2AB0">
        <w:rPr>
          <w:rFonts w:eastAsia="微软雅黑" w:hint="eastAsia"/>
          <w:lang w:eastAsia="zh-CN"/>
        </w:rPr>
        <w:lastRenderedPageBreak/>
        <w:t>图像质量</w:t>
      </w:r>
      <w:bookmarkEnd w:id="30"/>
    </w:p>
    <w:p w:rsidR="008A2AB0" w:rsidRDefault="008A2AB0" w:rsidP="002345B1">
      <w:pPr>
        <w:rPr>
          <w:rFonts w:eastAsia="微软雅黑"/>
          <w:sz w:val="18"/>
          <w:lang w:eastAsia="zh-CN"/>
        </w:rPr>
      </w:pPr>
      <w:r>
        <w:rPr>
          <w:rFonts w:eastAsia="微软雅黑" w:hint="eastAsia"/>
          <w:sz w:val="18"/>
          <w:lang w:eastAsia="zh-CN"/>
        </w:rPr>
        <w:t>应用程序中用作背景或是</w:t>
      </w:r>
      <w:r>
        <w:rPr>
          <w:rFonts w:eastAsia="微软雅黑" w:hint="eastAsia"/>
          <w:sz w:val="18"/>
          <w:lang w:eastAsia="zh-CN"/>
        </w:rPr>
        <w:t>UI</w:t>
      </w:r>
      <w:r>
        <w:rPr>
          <w:rFonts w:eastAsia="微软雅黑" w:hint="eastAsia"/>
          <w:sz w:val="18"/>
          <w:lang w:eastAsia="zh-CN"/>
        </w:rPr>
        <w:t>元素的图像应与应用本身相称。图像</w:t>
      </w:r>
      <w:r w:rsidR="002F5439">
        <w:rPr>
          <w:rFonts w:eastAsia="微软雅黑" w:hint="eastAsia"/>
          <w:sz w:val="18"/>
          <w:lang w:eastAsia="zh-CN"/>
        </w:rPr>
        <w:t>应遵循相应的</w:t>
      </w:r>
      <w:r>
        <w:rPr>
          <w:rFonts w:eastAsia="微软雅黑" w:hint="eastAsia"/>
          <w:sz w:val="18"/>
          <w:lang w:eastAsia="zh-CN"/>
        </w:rPr>
        <w:t>长宽比</w:t>
      </w:r>
      <w:r w:rsidR="002F5439">
        <w:rPr>
          <w:rFonts w:eastAsia="微软雅黑" w:hint="eastAsia"/>
          <w:sz w:val="18"/>
          <w:lang w:eastAsia="zh-CN"/>
        </w:rPr>
        <w:t>，不应由于缩放而造成</w:t>
      </w:r>
      <w:r w:rsidR="006A5BDD">
        <w:rPr>
          <w:rFonts w:eastAsia="微软雅黑" w:hint="eastAsia"/>
          <w:sz w:val="18"/>
          <w:lang w:eastAsia="zh-CN"/>
        </w:rPr>
        <w:t>像素化或清晰度降低</w:t>
      </w:r>
      <w:r w:rsidR="006A5BDD" w:rsidRPr="001A5A50">
        <w:rPr>
          <w:rFonts w:eastAsia="微软雅黑" w:hint="eastAsia"/>
          <w:color w:val="000000" w:themeColor="text1"/>
          <w:sz w:val="18"/>
          <w:lang w:eastAsia="zh-CN"/>
        </w:rPr>
        <w:t>。具有透明度的图像应当具有适当的抗锯齿效果，以便能够在不同颜色背景上都能有较好的显示效果。</w:t>
      </w:r>
    </w:p>
    <w:p w:rsidR="00980B49" w:rsidRPr="008A2AB0" w:rsidRDefault="00980B49" w:rsidP="002345B1">
      <w:pPr>
        <w:rPr>
          <w:rFonts w:eastAsia="微软雅黑"/>
          <w:sz w:val="18"/>
          <w:lang w:eastAsia="zh-CN"/>
        </w:rPr>
      </w:pPr>
    </w:p>
    <w:p w:rsidR="008F5A51" w:rsidRPr="008A2AB0" w:rsidRDefault="008F5A51">
      <w:pPr>
        <w:ind w:left="0"/>
        <w:rPr>
          <w:rFonts w:ascii="Segoe Black" w:eastAsia="微软雅黑" w:hAnsi="Segoe Black" w:cstheme="majorBidi"/>
          <w:bCs/>
          <w:caps/>
          <w:color w:val="E51400" w:themeColor="accent1"/>
          <w:sz w:val="28"/>
          <w:lang w:eastAsia="zh-CN"/>
        </w:rPr>
      </w:pPr>
      <w:r w:rsidRPr="008A2AB0">
        <w:rPr>
          <w:rFonts w:eastAsia="微软雅黑"/>
          <w:lang w:eastAsia="zh-CN"/>
        </w:rPr>
        <w:br w:type="page"/>
      </w:r>
    </w:p>
    <w:p w:rsidR="002345B1" w:rsidRPr="008A2AB0" w:rsidRDefault="00980B49" w:rsidP="004B39EB">
      <w:pPr>
        <w:pStyle w:val="Heading3"/>
        <w:rPr>
          <w:rFonts w:eastAsia="微软雅黑"/>
        </w:rPr>
      </w:pPr>
      <w:bookmarkStart w:id="31" w:name="_Toc310927121"/>
      <w:r w:rsidRPr="008A2AB0">
        <w:rPr>
          <w:rFonts w:eastAsia="微软雅黑" w:hint="eastAsia"/>
          <w:lang w:eastAsia="zh-CN"/>
        </w:rPr>
        <w:lastRenderedPageBreak/>
        <w:t>图标</w:t>
      </w:r>
      <w:bookmarkEnd w:id="31"/>
    </w:p>
    <w:p w:rsidR="002345B1" w:rsidRPr="008A2AB0" w:rsidRDefault="006A5BDD" w:rsidP="002345B1">
      <w:pPr>
        <w:pStyle w:val="Heading4"/>
        <w:ind w:hanging="1021"/>
        <w:rPr>
          <w:rFonts w:eastAsia="微软雅黑"/>
        </w:rPr>
      </w:pPr>
      <w:r>
        <w:rPr>
          <w:rFonts w:eastAsia="微软雅黑" w:hint="eastAsia"/>
          <w:lang w:eastAsia="zh-CN"/>
        </w:rPr>
        <w:t>含义</w:t>
      </w:r>
    </w:p>
    <w:p w:rsidR="00980B49" w:rsidRPr="008A2AB0" w:rsidRDefault="002D72D1" w:rsidP="002345B1">
      <w:pPr>
        <w:rPr>
          <w:rFonts w:eastAsia="微软雅黑"/>
          <w:noProof/>
          <w:sz w:val="18"/>
          <w:lang w:eastAsia="zh-CN"/>
        </w:rPr>
      </w:pPr>
      <w:r w:rsidRPr="001A5A50">
        <w:rPr>
          <w:rFonts w:eastAsia="微软雅黑"/>
          <w:noProof/>
          <w:color w:val="000000" w:themeColor="text1"/>
          <w:sz w:val="18"/>
          <w:lang w:eastAsia="zh-CN"/>
        </w:rPr>
        <w:t>不要</w:t>
      </w:r>
      <w:r w:rsidR="006A5BDD" w:rsidRPr="001A5A50">
        <w:rPr>
          <w:rFonts w:eastAsia="微软雅黑" w:hint="eastAsia"/>
          <w:noProof/>
          <w:color w:val="000000" w:themeColor="text1"/>
          <w:sz w:val="18"/>
          <w:lang w:eastAsia="zh-CN"/>
        </w:rPr>
        <w:t>混用图标的</w:t>
      </w:r>
      <w:r w:rsidRPr="001A5A50">
        <w:rPr>
          <w:rFonts w:eastAsia="微软雅黑" w:hint="eastAsia"/>
          <w:noProof/>
          <w:color w:val="000000" w:themeColor="text1"/>
          <w:sz w:val="18"/>
          <w:lang w:eastAsia="zh-CN"/>
        </w:rPr>
        <w:t>含义</w:t>
      </w:r>
      <w:r w:rsidR="00980B49" w:rsidRPr="001A5A50">
        <w:rPr>
          <w:rFonts w:eastAsia="微软雅黑"/>
          <w:noProof/>
          <w:color w:val="000000" w:themeColor="text1"/>
          <w:sz w:val="18"/>
          <w:lang w:eastAsia="zh-CN"/>
        </w:rPr>
        <w:t>。用户</w:t>
      </w:r>
      <w:r w:rsidR="006A5BDD" w:rsidRPr="001A5A50">
        <w:rPr>
          <w:rFonts w:eastAsia="微软雅黑" w:hint="eastAsia"/>
          <w:noProof/>
          <w:color w:val="000000" w:themeColor="text1"/>
          <w:sz w:val="18"/>
          <w:lang w:eastAsia="zh-CN"/>
        </w:rPr>
        <w:t>之所以能够</w:t>
      </w:r>
      <w:r w:rsidR="006A5BDD" w:rsidRPr="001A5A50">
        <w:rPr>
          <w:rFonts w:eastAsia="微软雅黑"/>
          <w:noProof/>
          <w:color w:val="000000" w:themeColor="text1"/>
          <w:sz w:val="18"/>
          <w:lang w:eastAsia="zh-CN"/>
        </w:rPr>
        <w:t>识别</w:t>
      </w:r>
      <w:r w:rsidR="006A5BDD" w:rsidRPr="001A5A50">
        <w:rPr>
          <w:rFonts w:eastAsia="微软雅黑" w:hint="eastAsia"/>
          <w:noProof/>
          <w:color w:val="000000" w:themeColor="text1"/>
          <w:sz w:val="18"/>
          <w:lang w:eastAsia="zh-CN"/>
        </w:rPr>
        <w:t>特定</w:t>
      </w:r>
      <w:r w:rsidR="00980B49" w:rsidRPr="001A5A50">
        <w:rPr>
          <w:rFonts w:eastAsia="微软雅黑"/>
          <w:noProof/>
          <w:color w:val="000000" w:themeColor="text1"/>
          <w:sz w:val="18"/>
          <w:lang w:eastAsia="zh-CN"/>
        </w:rPr>
        <w:t>图标</w:t>
      </w:r>
      <w:r w:rsidR="006A5BDD" w:rsidRPr="001A5A50">
        <w:rPr>
          <w:rFonts w:eastAsia="微软雅黑" w:hint="eastAsia"/>
          <w:noProof/>
          <w:color w:val="000000" w:themeColor="text1"/>
          <w:sz w:val="18"/>
          <w:lang w:eastAsia="zh-CN"/>
        </w:rPr>
        <w:t>的特定含义是</w:t>
      </w:r>
      <w:r w:rsidR="00980B49" w:rsidRPr="001A5A50">
        <w:rPr>
          <w:rFonts w:eastAsia="微软雅黑"/>
          <w:noProof/>
          <w:color w:val="000000" w:themeColor="text1"/>
          <w:sz w:val="18"/>
          <w:lang w:eastAsia="zh-CN"/>
        </w:rPr>
        <w:t>因为</w:t>
      </w:r>
      <w:r w:rsidR="006A5BDD" w:rsidRPr="001A5A50">
        <w:rPr>
          <w:rFonts w:eastAsia="微软雅黑" w:hint="eastAsia"/>
          <w:noProof/>
          <w:color w:val="000000" w:themeColor="text1"/>
          <w:sz w:val="18"/>
          <w:lang w:eastAsia="zh-CN"/>
        </w:rPr>
        <w:t>设备中其他位置使用了该图标</w:t>
      </w:r>
      <w:r w:rsidR="00980B49" w:rsidRPr="001A5A50">
        <w:rPr>
          <w:rFonts w:eastAsia="微软雅黑"/>
          <w:noProof/>
          <w:color w:val="000000" w:themeColor="text1"/>
          <w:sz w:val="18"/>
          <w:lang w:eastAsia="zh-CN"/>
        </w:rPr>
        <w:t>，</w:t>
      </w:r>
      <w:r w:rsidR="006A5BDD" w:rsidRPr="001A5A50">
        <w:rPr>
          <w:rFonts w:eastAsia="微软雅黑" w:hint="eastAsia"/>
          <w:noProof/>
          <w:color w:val="000000" w:themeColor="text1"/>
          <w:sz w:val="18"/>
          <w:lang w:eastAsia="zh-CN"/>
        </w:rPr>
        <w:t>或者是</w:t>
      </w:r>
      <w:r w:rsidR="006A5BDD" w:rsidRPr="001A5A50">
        <w:rPr>
          <w:rFonts w:eastAsia="微软雅黑"/>
          <w:noProof/>
          <w:color w:val="000000" w:themeColor="text1"/>
          <w:sz w:val="18"/>
          <w:lang w:eastAsia="zh-CN"/>
        </w:rPr>
        <w:t>因为</w:t>
      </w:r>
      <w:r w:rsidR="001A5A50">
        <w:rPr>
          <w:rFonts w:eastAsia="微软雅黑" w:hint="eastAsia"/>
          <w:noProof/>
          <w:color w:val="000000" w:themeColor="text1"/>
          <w:sz w:val="18"/>
          <w:lang w:eastAsia="zh-CN"/>
        </w:rPr>
        <w:t>该图标通常表示</w:t>
      </w:r>
      <w:r w:rsidR="006A5BDD" w:rsidRPr="001A5A50">
        <w:rPr>
          <w:rFonts w:eastAsia="微软雅黑" w:hint="eastAsia"/>
          <w:noProof/>
          <w:color w:val="000000" w:themeColor="text1"/>
          <w:sz w:val="18"/>
          <w:lang w:eastAsia="zh-CN"/>
        </w:rPr>
        <w:t>特定</w:t>
      </w:r>
      <w:r w:rsidR="001A5A50">
        <w:rPr>
          <w:rFonts w:eastAsia="微软雅黑" w:hint="eastAsia"/>
          <w:noProof/>
          <w:color w:val="000000" w:themeColor="text1"/>
          <w:sz w:val="18"/>
          <w:lang w:eastAsia="zh-CN"/>
        </w:rPr>
        <w:t>操作</w:t>
      </w:r>
      <w:r w:rsidR="00980B49" w:rsidRPr="001A5A50">
        <w:rPr>
          <w:rFonts w:eastAsia="微软雅黑"/>
          <w:noProof/>
          <w:color w:val="000000" w:themeColor="text1"/>
          <w:sz w:val="18"/>
          <w:lang w:eastAsia="zh-CN"/>
        </w:rPr>
        <w:t>。</w:t>
      </w:r>
      <w:r w:rsidR="00980B49" w:rsidRPr="008A2AB0">
        <w:rPr>
          <w:rFonts w:eastAsia="微软雅黑"/>
          <w:noProof/>
          <w:sz w:val="18"/>
          <w:lang w:eastAsia="zh-CN"/>
        </w:rPr>
        <w:t>例如</w:t>
      </w:r>
    </w:p>
    <w:p w:rsidR="002345B1" w:rsidRPr="008A2AB0" w:rsidRDefault="00CE2BF2" w:rsidP="002345B1">
      <w:pPr>
        <w:rPr>
          <w:rFonts w:eastAsia="微软雅黑"/>
        </w:rPr>
      </w:pPr>
      <w:r>
        <w:rPr>
          <w:rFonts w:eastAsia="微软雅黑"/>
          <w:noProof/>
          <w:lang w:val="en-US" w:eastAsia="zh-CN"/>
        </w:rPr>
      </w:r>
      <w:r>
        <w:rPr>
          <w:rFonts w:eastAsia="微软雅黑"/>
          <w:noProof/>
          <w:lang w:val="en-US" w:eastAsia="zh-CN"/>
        </w:rPr>
        <w:pict>
          <v:group id="Canvas 241" o:spid="_x0000_s1198" editas="canvas" style="width:414.3pt;height:45pt;mso-position-horizontal-relative:char;mso-position-vertical-relative:line" coordsize="52616,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">
            <v:shape id="_x0000_s1199" type="#_x0000_t75" style="position:absolute;width:52616;height:5715;visibility:visible">
              <v:fill o:detectmouseclick="t"/>
              <v:path o:connecttype="none"/>
            </v:shape>
            <v:group id="Group 237" o:spid="_x0000_s1200" style="position:absolute;left:228;width:47397;height:5359" coordorigin="7874,4681" coordsize="47395,5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 236" o:spid="_x0000_s1201" style="position:absolute;left:7874;top:4681;width:2367;height:2367" coordorigin="7242,4681" coordsize="2999,2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Oval 233" o:spid="_x0000_s1202" style="position:absolute;left:7242;top:4681;width:2999;height:29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Jh8sAA&#10;AADbAAAADwAAAGRycy9kb3ducmV2LnhtbERPTYvCMBC9L/gfwgheljXVgytdo4ggKsqCVvY8NLNt&#10;sZmUJNX6740geJvH+5zZojO1uJLzlWUFo2ECgji3uuJCwTlbf01B+ICssbZMCu7kYTHvfcww1fbG&#10;R7qeQiFiCPsUFZQhNKmUPi/JoB/ahjhy/9YZDBG6QmqHtxhuajlOkok0WHFsKLGhVUn55dQaBdTK&#10;dpePJ9lvazfuL3xmh73LlBr0u+UPiEBdeItf7q2O87/h+Us8QM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EJh8sAAAADbAAAADwAAAAAAAAAAAAAAAACYAgAAZHJzL2Rvd25y&#10;ZXYueG1sUEsFBgAAAAAEAAQA9QAAAIUDAAAAAA==&#10;" fillcolor="white [3212]" strokecolor="black [3213]"/>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4" o:spid="_x0000_s1203" type="#_x0000_t5" style="position:absolute;left:8030;top:5579;width:1892;height:1046;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p0cgA&#10;AADbAAAADwAAAGRycy9kb3ducmV2LnhtbESPQUvDQBCF74L/YRnBi7QbC0pJuy1arApFbNMWPA7Z&#10;MRuanQ3ZtU399Z2D4G2G9+a9b6bz3jfqSF2sAxu4H2agiMtga64M7LbLwRhUTMgWm8Bk4EwR5rPr&#10;qynmNpx4Q8ciVUpCOOZowKXU5lrH0pHHOAwtsWjfofOYZO0qbTs8Sbhv9CjLHrXHmqXBYUsLR+Wh&#10;+PEG9sXdet0+P3y9LT71i3v9WP3uDitjbm/6pwmoRH36N/9dv1vBF1j5RQb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tqnRyAAAANsAAAAPAAAAAAAAAAAAAAAAAJgCAABk&#10;cnMvZG93bnJldi54bWxQSwUGAAAAAAQABAD1AAAAjQMAAAAA&#10;" fillcolor="black [3213]" stroked="f" strokeweight="2pt"/>
              </v:group>
              <v:oval id="Oval 207" o:spid="_x0000_s1204" style="position:absolute;left:7874;top:7667;width:2367;height:23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mQ8MA&#10;AADbAAAADwAAAGRycy9kb3ducmV2LnhtbERPS0sDMRC+C/6HMIIXabM+2rpr0yIVYS899AG9Tjfj&#10;ZnEzWZK0Tf+9EQRv8/E9Z75Mthdn8qFzrOBxXIAgbpzuuFWw332OXkGEiKyxd0wKrhRgubi9mWOl&#10;3YU3dN7GVuQQDhUqMDEOlZShMWQxjN1AnLkv5y3GDH0rtcdLDre9fCqKqbTYcW4wONDKUPO9PVkF&#10;ydeG1sX+UF7TrHs+PtQfk/JFqfu79P4GIlKK/+I/d63z/BJ+f8kH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ymQ8MAAADbAAAADwAAAAAAAAAAAAAAAACYAgAAZHJzL2Rv&#10;d25yZXYueG1sUEsFBgAAAAAEAAQA9QAAAIgDAAAAAA==&#10;" fillcolor="white [3212]" strokecolor="black [3213]">
                <v:textbox inset="0,0,0,0">
                  <w:txbxContent>
                    <w:p w:rsidR="002F36D9" w:rsidRPr="00F63590" w:rsidRDefault="002F36D9" w:rsidP="002345B1">
                      <w:pPr>
                        <w:pStyle w:val="ListParagraph"/>
                        <w:rPr>
                          <w:color w:val="000000" w:themeColor="text1"/>
                        </w:rPr>
                      </w:pPr>
                      <w:r>
                        <w:rPr>
                          <w:color w:val="000000" w:themeColor="text1"/>
                        </w:rPr>
                        <w:tab/>
                      </w:r>
                      <w:r>
                        <w:rPr>
                          <w:color w:val="000000" w:themeColor="text1"/>
                        </w:rPr>
                        <w:tab/>
                      </w:r>
                      <w:r>
                        <w:rPr>
                          <w:color w:val="000000" w:themeColor="text1"/>
                        </w:rPr>
                        <w:tab/>
                      </w:r>
                    </w:p>
                  </w:txbxContent>
                </v:textbox>
              </v:oval>
              <v:shape id="Text Box 235" o:spid="_x0000_s1205" type="#_x0000_t202" style="position:absolute;left:11239;top:4681;width:44030;height:28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ZcIA&#10;AADbAAAADwAAAGRycy9kb3ducmV2LnhtbERPy2rCQBTdC/7DcAU3RSdVWiU6Sik+irsaH7i7ZK5J&#10;aOZOyIxJ+vedRcHl4byX686UoqHaFZYVvI4jEMSp1QVnCk7JdjQH4TyyxtIyKfglB+tVv7fEWNuW&#10;v6k5+kyEEHYxKsi9r2IpXZqTQTe2FXHg7rY26AOsM6lrbEO4KeUkit6lwYJDQ44VfeaU/hwfRsHt&#10;JbseXLc7t9O3abXZN8nsohOlhoPuYwHCU+ef4n/3l1YwCevDl/A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j41lwgAAANsAAAAPAAAAAAAAAAAAAAAAAJgCAABkcnMvZG93&#10;bnJldi54bWxQSwUGAAAAAAQABAD1AAAAhwMAAAAA&#10;" fillcolor="white [3201]" stroked="f" strokeweight=".5pt">
                <v:textbox>
                  <w:txbxContent>
                    <w:p w:rsidR="002F36D9" w:rsidRPr="001A5A50" w:rsidRDefault="002F36D9" w:rsidP="002345B1">
                      <w:pPr>
                        <w:pStyle w:val="Nomargin"/>
                        <w:rPr>
                          <w:color w:val="000000" w:themeColor="text1"/>
                          <w:lang w:eastAsia="zh-CN"/>
                        </w:rPr>
                      </w:pPr>
                      <w:r w:rsidRPr="001A5A50">
                        <w:rPr>
                          <w:rFonts w:ascii="微软雅黑" w:eastAsia="微软雅黑" w:hAnsi="微软雅黑" w:hint="eastAsia"/>
                          <w:color w:val="000000" w:themeColor="text1"/>
                          <w:lang w:eastAsia="zh-CN"/>
                        </w:rPr>
                        <w:t>通常表示“播放”</w:t>
                      </w:r>
                    </w:p>
                  </w:txbxContent>
                </v:textbox>
              </v:shape>
              <v:shape id="Text Box 208" o:spid="_x0000_s1206" type="#_x0000_t202" style="position:absolute;left:11239;top:7522;width:44030;height:25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Mo/sUA&#10;AADbAAAADwAAAGRycy9kb3ducmV2LnhtbESPQWvCQBSE70L/w/IKXkrdqNiW6CpSahVvNVrx9sg+&#10;k2D2bchuk/jvXaHgcZiZb5jZojOlaKh2hWUFw0EEgji1uuBMwT5ZvX6AcB5ZY2mZFFzJwWL+1Jth&#10;rG3LP9TsfCYChF2MCnLvq1hKl+Zk0A1sRRy8s60N+iDrTOoa2wA3pRxF0Zs0WHBYyLGiz5zSy+7P&#10;KDi9ZMet674P7Xgyrr7WTfL+qxOl+s/dcgrCU+cf4f/2RisYDeH+Jfw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wyj+xQAAANsAAAAPAAAAAAAAAAAAAAAAAJgCAABkcnMv&#10;ZG93bnJldi54bWxQSwUGAAAAAAQABAD1AAAAigMAAAAA&#10;" fillcolor="white [3201]" stroked="f" strokeweight=".5pt">
                <v:textbox>
                  <w:txbxContent>
                    <w:p w:rsidR="002F36D9" w:rsidRPr="001A5A50" w:rsidRDefault="002F36D9" w:rsidP="002345B1">
                      <w:pPr>
                        <w:pStyle w:val="Nomargin"/>
                        <w:rPr>
                          <w:color w:val="000000" w:themeColor="text1"/>
                          <w:lang w:eastAsia="zh-CN"/>
                        </w:rPr>
                      </w:pPr>
                      <w:r w:rsidRPr="001A5A50">
                        <w:rPr>
                          <w:rFonts w:ascii="微软雅黑" w:eastAsia="微软雅黑" w:hAnsi="微软雅黑" w:hint="eastAsia"/>
                          <w:color w:val="000000" w:themeColor="text1"/>
                          <w:lang w:eastAsia="zh-CN"/>
                        </w:rPr>
                        <w:t>通常表示“下一个”或“跳转”</w:t>
                      </w:r>
                    </w:p>
                  </w:txbxContent>
                </v:textbox>
              </v:shape>
              <v:shape id="Text Box 213" o:spid="_x0000_s1207" type="#_x0000_t202" style="position:absolute;left:8286;top:7905;width:1848;height:17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mG8UA&#10;AADbAAAADwAAAGRycy9kb3ducmV2LnhtbESPT2vCQBTE74V+h+UVeqsbcygluoqohR76T1vB3l6z&#10;zySYfRt2nzH99t1CweMwM79hpvPBtaqnEBvPBsajDBRx6W3DlYHPj8e7B1BRkC22nsnAD0WYz66v&#10;plhYf+YN9VupVIJwLNBALdIVWseyJodx5Dvi5B18cChJhkrbgOcEd63Os+xeO2w4LdTY0bKm8rg9&#10;OQPtPobn70y++lX1Iu9v+rRbj1+Nub0ZFhNQQoNcwv/tJ2sgz+HvS/oBe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qYbxQAAANsAAAAPAAAAAAAAAAAAAAAAAJgCAABkcnMv&#10;ZG93bnJldi54bWxQSwUGAAAAAAQABAD1AAAAigMAAAAA&#10;" filled="f" stroked="f" strokeweight=".5pt">
                <v:textbox inset="0,0,0,0">
                  <w:txbxContent>
                    <w:p w:rsidR="002F36D9" w:rsidRPr="00F63590" w:rsidRDefault="002F36D9" w:rsidP="002345B1">
                      <w:pPr>
                        <w:pStyle w:val="Nomargin"/>
                        <w:rPr>
                          <w:sz w:val="32"/>
                        </w:rPr>
                      </w:pPr>
                      <w:r w:rsidRPr="00F63590">
                        <w:rPr>
                          <w:sz w:val="28"/>
                        </w:rPr>
                        <w:sym w:font="Wingdings" w:char="F0E0"/>
                      </w:r>
                    </w:p>
                  </w:txbxContent>
                </v:textbox>
              </v:shape>
            </v:group>
            <w10:wrap type="none"/>
            <w10:anchorlock/>
          </v:group>
        </w:pict>
      </w:r>
    </w:p>
    <w:p w:rsidR="008F62C9" w:rsidRPr="001A5A50" w:rsidRDefault="00980B49" w:rsidP="002345B1">
      <w:pPr>
        <w:rPr>
          <w:rFonts w:eastAsia="微软雅黑"/>
          <w:color w:val="000000" w:themeColor="text1"/>
          <w:sz w:val="18"/>
          <w:lang w:eastAsia="zh-CN"/>
        </w:rPr>
      </w:pPr>
      <w:r w:rsidRPr="001A5A50">
        <w:rPr>
          <w:rFonts w:eastAsia="微软雅黑"/>
          <w:color w:val="000000" w:themeColor="text1"/>
          <w:sz w:val="18"/>
          <w:lang w:eastAsia="zh-CN"/>
        </w:rPr>
        <w:t>如果</w:t>
      </w:r>
      <w:r w:rsidR="00F2349F" w:rsidRPr="001A5A50">
        <w:rPr>
          <w:rFonts w:eastAsia="微软雅黑" w:hint="eastAsia"/>
          <w:color w:val="000000" w:themeColor="text1"/>
          <w:sz w:val="18"/>
          <w:lang w:eastAsia="zh-CN"/>
        </w:rPr>
        <w:t>想要表达的含义</w:t>
      </w:r>
      <w:r w:rsidR="008F62C9" w:rsidRPr="001A5A50">
        <w:rPr>
          <w:rFonts w:eastAsia="微软雅黑" w:hint="eastAsia"/>
          <w:color w:val="000000" w:themeColor="text1"/>
          <w:sz w:val="18"/>
          <w:lang w:eastAsia="zh-CN"/>
        </w:rPr>
        <w:t>在</w:t>
      </w:r>
      <w:r w:rsidR="00F2349F" w:rsidRPr="001A5A50">
        <w:rPr>
          <w:rFonts w:eastAsia="微软雅黑" w:hint="eastAsia"/>
          <w:color w:val="000000" w:themeColor="text1"/>
          <w:sz w:val="18"/>
          <w:lang w:eastAsia="zh-CN"/>
        </w:rPr>
        <w:t>现有图标</w:t>
      </w:r>
      <w:r w:rsidR="008F62C9" w:rsidRPr="001A5A50">
        <w:rPr>
          <w:rFonts w:eastAsia="微软雅黑" w:hint="eastAsia"/>
          <w:color w:val="000000" w:themeColor="text1"/>
          <w:sz w:val="18"/>
          <w:lang w:eastAsia="zh-CN"/>
        </w:rPr>
        <w:t>中没有对应，则</w:t>
      </w:r>
      <w:r w:rsidR="001A5A50" w:rsidRPr="001A5A50">
        <w:rPr>
          <w:rFonts w:eastAsia="微软雅黑" w:hint="eastAsia"/>
          <w:color w:val="000000" w:themeColor="text1"/>
          <w:sz w:val="18"/>
          <w:lang w:eastAsia="zh-CN"/>
        </w:rPr>
        <w:t>可以</w:t>
      </w:r>
      <w:r w:rsidR="008F62C9" w:rsidRPr="001A5A50">
        <w:rPr>
          <w:rFonts w:eastAsia="微软雅黑" w:hint="eastAsia"/>
          <w:color w:val="000000" w:themeColor="text1"/>
          <w:sz w:val="18"/>
          <w:lang w:eastAsia="zh-CN"/>
        </w:rPr>
        <w:t>创建一个新的图标来表达，但不可以复用已存在的图标。</w:t>
      </w:r>
    </w:p>
    <w:p w:rsidR="00AA3DEB" w:rsidRDefault="00AA3DEB" w:rsidP="002345B1">
      <w:pPr>
        <w:rPr>
          <w:rFonts w:eastAsia="微软雅黑"/>
          <w:sz w:val="18"/>
          <w:lang w:eastAsia="zh-CN"/>
        </w:rPr>
      </w:pPr>
    </w:p>
    <w:p w:rsidR="002345B1" w:rsidRPr="008A2AB0" w:rsidRDefault="008F62C9" w:rsidP="002345B1">
      <w:pPr>
        <w:pStyle w:val="Heading4"/>
        <w:ind w:hanging="1021"/>
        <w:rPr>
          <w:rFonts w:eastAsia="微软雅黑"/>
        </w:rPr>
      </w:pPr>
      <w:r>
        <w:rPr>
          <w:rFonts w:eastAsia="微软雅黑" w:hint="eastAsia"/>
          <w:lang w:eastAsia="zh-CN"/>
        </w:rPr>
        <w:t>外观和效果</w:t>
      </w:r>
    </w:p>
    <w:p w:rsidR="00980B49" w:rsidRPr="001A5A50" w:rsidRDefault="008F62C9" w:rsidP="002345B1">
      <w:pPr>
        <w:rPr>
          <w:rFonts w:eastAsia="微软雅黑"/>
          <w:color w:val="000000" w:themeColor="text1"/>
          <w:sz w:val="18"/>
          <w:lang w:eastAsia="zh-CN"/>
        </w:rPr>
      </w:pPr>
      <w:r w:rsidRPr="001A5A50">
        <w:rPr>
          <w:rFonts w:eastAsia="微软雅黑"/>
          <w:color w:val="000000" w:themeColor="text1"/>
          <w:sz w:val="18"/>
          <w:lang w:eastAsia="zh-CN"/>
        </w:rPr>
        <w:t>图标应</w:t>
      </w:r>
      <w:r w:rsidRPr="001A5A50">
        <w:rPr>
          <w:rFonts w:eastAsia="微软雅黑" w:hint="eastAsia"/>
          <w:color w:val="000000" w:themeColor="text1"/>
          <w:sz w:val="18"/>
          <w:lang w:eastAsia="zh-CN"/>
        </w:rPr>
        <w:t>遵循</w:t>
      </w:r>
      <w:r w:rsidR="00980B49" w:rsidRPr="001A5A50">
        <w:rPr>
          <w:rFonts w:eastAsia="微软雅黑" w:hint="eastAsia"/>
          <w:color w:val="000000" w:themeColor="text1"/>
          <w:sz w:val="18"/>
          <w:lang w:eastAsia="zh-CN"/>
        </w:rPr>
        <w:t>Metro</w:t>
      </w:r>
      <w:r w:rsidRPr="001A5A50">
        <w:rPr>
          <w:rFonts w:eastAsia="微软雅黑"/>
          <w:color w:val="000000" w:themeColor="text1"/>
          <w:sz w:val="18"/>
          <w:lang w:eastAsia="zh-CN"/>
        </w:rPr>
        <w:t>的外观和</w:t>
      </w:r>
      <w:r w:rsidRPr="001A5A50">
        <w:rPr>
          <w:rFonts w:eastAsia="微软雅黑" w:hint="eastAsia"/>
          <w:color w:val="000000" w:themeColor="text1"/>
          <w:sz w:val="18"/>
          <w:lang w:eastAsia="zh-CN"/>
        </w:rPr>
        <w:t>效果</w:t>
      </w:r>
      <w:r w:rsidR="001A5A50" w:rsidRPr="001A5A50">
        <w:rPr>
          <w:rFonts w:eastAsia="微软雅黑"/>
          <w:color w:val="000000" w:themeColor="text1"/>
          <w:sz w:val="18"/>
          <w:lang w:eastAsia="zh-CN"/>
        </w:rPr>
        <w:t xml:space="preserve"> </w:t>
      </w:r>
      <w:r w:rsidR="001A5A50" w:rsidRPr="001A5A50">
        <w:rPr>
          <w:rFonts w:eastAsia="微软雅黑" w:hint="eastAsia"/>
          <w:color w:val="000000" w:themeColor="text1"/>
          <w:sz w:val="18"/>
          <w:lang w:eastAsia="zh-CN"/>
        </w:rPr>
        <w:t>—</w:t>
      </w:r>
      <w:r w:rsidR="001A5A50" w:rsidRPr="001A5A50">
        <w:rPr>
          <w:rFonts w:eastAsia="微软雅黑" w:hint="eastAsia"/>
          <w:color w:val="000000" w:themeColor="text1"/>
          <w:sz w:val="18"/>
          <w:lang w:eastAsia="zh-CN"/>
        </w:rPr>
        <w:t xml:space="preserve"> </w:t>
      </w:r>
      <w:r w:rsidR="00980B49" w:rsidRPr="001A5A50">
        <w:rPr>
          <w:rFonts w:eastAsia="微软雅黑"/>
          <w:color w:val="000000" w:themeColor="text1"/>
          <w:sz w:val="18"/>
          <w:lang w:eastAsia="zh-CN"/>
        </w:rPr>
        <w:t xml:space="preserve"> </w:t>
      </w:r>
      <w:r w:rsidRPr="001A5A50">
        <w:rPr>
          <w:rFonts w:eastAsia="微软雅黑"/>
          <w:color w:val="000000" w:themeColor="text1"/>
          <w:sz w:val="18"/>
          <w:lang w:eastAsia="zh-CN"/>
        </w:rPr>
        <w:t>简单，</w:t>
      </w:r>
      <w:r w:rsidRPr="001A5A50">
        <w:rPr>
          <w:rFonts w:eastAsia="微软雅黑" w:hint="eastAsia"/>
          <w:color w:val="000000" w:themeColor="text1"/>
          <w:sz w:val="18"/>
          <w:lang w:eastAsia="zh-CN"/>
        </w:rPr>
        <w:t>单一</w:t>
      </w:r>
      <w:r w:rsidRPr="001A5A50">
        <w:rPr>
          <w:rFonts w:eastAsia="微软雅黑"/>
          <w:color w:val="000000" w:themeColor="text1"/>
          <w:sz w:val="18"/>
          <w:lang w:eastAsia="zh-CN"/>
        </w:rPr>
        <w:t>颜色，</w:t>
      </w:r>
      <w:r w:rsidR="00C43738" w:rsidRPr="001A5A50">
        <w:rPr>
          <w:rFonts w:eastAsia="微软雅黑" w:hint="eastAsia"/>
          <w:color w:val="000000" w:themeColor="text1"/>
          <w:sz w:val="18"/>
          <w:lang w:eastAsia="zh-CN"/>
        </w:rPr>
        <w:t>平面</w:t>
      </w:r>
      <w:r w:rsidR="00980B49" w:rsidRPr="001A5A50">
        <w:rPr>
          <w:rFonts w:eastAsia="微软雅黑"/>
          <w:color w:val="000000" w:themeColor="text1"/>
          <w:sz w:val="18"/>
          <w:lang w:eastAsia="zh-CN"/>
        </w:rPr>
        <w:t>。</w:t>
      </w:r>
    </w:p>
    <w:p w:rsidR="002345B1" w:rsidRPr="008A2AB0" w:rsidRDefault="00980B49" w:rsidP="004B39EB">
      <w:pPr>
        <w:pStyle w:val="Heading3"/>
        <w:rPr>
          <w:rFonts w:eastAsia="微软雅黑"/>
        </w:rPr>
      </w:pPr>
      <w:bookmarkStart w:id="32" w:name="_Toc310927122"/>
      <w:r w:rsidRPr="008A2AB0">
        <w:rPr>
          <w:rFonts w:eastAsia="微软雅黑" w:hint="eastAsia"/>
        </w:rPr>
        <w:t>触摸目标区域</w:t>
      </w:r>
      <w:bookmarkEnd w:id="32"/>
    </w:p>
    <w:p w:rsidR="00C43738" w:rsidRPr="001A5A50" w:rsidRDefault="00C43738" w:rsidP="002345B1">
      <w:pPr>
        <w:rPr>
          <w:rFonts w:eastAsia="微软雅黑"/>
          <w:color w:val="000000" w:themeColor="text1"/>
          <w:sz w:val="18"/>
          <w:szCs w:val="18"/>
          <w:lang w:eastAsia="zh-CN"/>
        </w:rPr>
      </w:pPr>
      <w:r w:rsidRPr="001A5A50">
        <w:rPr>
          <w:rFonts w:eastAsia="微软雅黑" w:hint="eastAsia"/>
          <w:color w:val="000000" w:themeColor="text1"/>
          <w:sz w:val="18"/>
          <w:szCs w:val="18"/>
          <w:lang w:eastAsia="zh-CN"/>
        </w:rPr>
        <w:t>确保应用已进行过优化</w:t>
      </w:r>
      <w:r w:rsidR="001A5A50">
        <w:rPr>
          <w:rFonts w:eastAsia="微软雅黑" w:hint="eastAsia"/>
          <w:color w:val="000000" w:themeColor="text1"/>
          <w:sz w:val="18"/>
          <w:szCs w:val="18"/>
          <w:lang w:eastAsia="zh-CN"/>
        </w:rPr>
        <w:t>适合进行触摸操作</w:t>
      </w:r>
    </w:p>
    <w:p w:rsidR="002345B1" w:rsidRPr="008A2AB0" w:rsidRDefault="00C43738" w:rsidP="002345B1">
      <w:pPr>
        <w:pStyle w:val="ListParagraph"/>
        <w:numPr>
          <w:ilvl w:val="0"/>
          <w:numId w:val="5"/>
        </w:numPr>
        <w:ind w:left="851"/>
        <w:rPr>
          <w:rFonts w:eastAsia="微软雅黑"/>
          <w:szCs w:val="18"/>
        </w:rPr>
      </w:pPr>
      <w:r>
        <w:rPr>
          <w:rFonts w:eastAsia="微软雅黑" w:hint="eastAsia"/>
          <w:szCs w:val="18"/>
          <w:lang w:eastAsia="zh-CN"/>
        </w:rPr>
        <w:t>最小</w:t>
      </w:r>
      <w:r>
        <w:rPr>
          <w:rFonts w:eastAsia="微软雅黑" w:hint="eastAsia"/>
          <w:szCs w:val="18"/>
          <w:lang w:val="en-AU" w:eastAsia="zh-CN"/>
        </w:rPr>
        <w:t>字体</w:t>
      </w:r>
      <w:r w:rsidR="006E3550" w:rsidRPr="008A2AB0">
        <w:rPr>
          <w:rFonts w:eastAsia="微软雅黑" w:hint="eastAsia"/>
          <w:szCs w:val="18"/>
          <w:lang w:val="en-AU"/>
        </w:rPr>
        <w:t>15pt.</w:t>
      </w:r>
    </w:p>
    <w:p w:rsidR="002345B1" w:rsidRPr="008A2AB0" w:rsidRDefault="006E3550" w:rsidP="006E3550">
      <w:pPr>
        <w:pStyle w:val="ListParagraph"/>
        <w:numPr>
          <w:ilvl w:val="0"/>
          <w:numId w:val="5"/>
        </w:numPr>
        <w:ind w:left="851"/>
        <w:rPr>
          <w:rFonts w:eastAsia="微软雅黑"/>
          <w:szCs w:val="18"/>
          <w:lang w:val="en-US" w:eastAsia="zh-CN"/>
        </w:rPr>
      </w:pPr>
      <w:r w:rsidRPr="008A2AB0">
        <w:rPr>
          <w:rFonts w:eastAsia="微软雅黑" w:hint="eastAsia"/>
          <w:szCs w:val="18"/>
          <w:lang w:val="en-US" w:eastAsia="zh-CN"/>
        </w:rPr>
        <w:t>建议</w:t>
      </w:r>
      <w:r w:rsidR="00C43738">
        <w:rPr>
          <w:rFonts w:eastAsia="微软雅黑" w:hint="eastAsia"/>
          <w:szCs w:val="18"/>
          <w:lang w:val="en-US" w:eastAsia="zh-CN"/>
        </w:rPr>
        <w:t>将触摸目标</w:t>
      </w:r>
      <w:r w:rsidRPr="008A2AB0">
        <w:rPr>
          <w:rFonts w:eastAsia="微软雅黑" w:hint="eastAsia"/>
          <w:szCs w:val="18"/>
          <w:lang w:val="en-US" w:eastAsia="zh-CN"/>
        </w:rPr>
        <w:t>区域</w:t>
      </w:r>
      <w:r w:rsidR="00C43738">
        <w:rPr>
          <w:rFonts w:eastAsia="微软雅黑" w:hint="eastAsia"/>
          <w:szCs w:val="18"/>
          <w:lang w:val="en-US" w:eastAsia="zh-CN"/>
        </w:rPr>
        <w:t>设为</w:t>
      </w:r>
      <w:r w:rsidRPr="008A2AB0">
        <w:rPr>
          <w:rFonts w:eastAsia="微软雅黑" w:hint="eastAsia"/>
          <w:szCs w:val="18"/>
          <w:lang w:val="en-US" w:eastAsia="zh-CN"/>
        </w:rPr>
        <w:t>9mm</w:t>
      </w:r>
    </w:p>
    <w:p w:rsidR="002345B1" w:rsidRPr="008A2AB0" w:rsidRDefault="00C43738" w:rsidP="002345B1">
      <w:pPr>
        <w:pStyle w:val="ListParagraph"/>
        <w:numPr>
          <w:ilvl w:val="0"/>
          <w:numId w:val="5"/>
        </w:numPr>
        <w:ind w:left="851"/>
        <w:rPr>
          <w:rFonts w:eastAsia="微软雅黑"/>
          <w:szCs w:val="18"/>
          <w:lang w:eastAsia="zh-CN"/>
        </w:rPr>
      </w:pPr>
      <w:r>
        <w:rPr>
          <w:rFonts w:eastAsia="微软雅黑" w:hint="eastAsia"/>
          <w:szCs w:val="18"/>
          <w:lang w:val="en-AU" w:eastAsia="zh-CN"/>
        </w:rPr>
        <w:t>最小触摸目标区域</w:t>
      </w:r>
      <w:r w:rsidR="006E3550" w:rsidRPr="008A2AB0">
        <w:rPr>
          <w:rFonts w:eastAsia="微软雅黑" w:hint="eastAsia"/>
          <w:szCs w:val="18"/>
          <w:lang w:val="en-AU" w:eastAsia="zh-CN"/>
        </w:rPr>
        <w:t>7mm</w:t>
      </w:r>
    </w:p>
    <w:p w:rsidR="002345B1" w:rsidRPr="008A2AB0" w:rsidRDefault="006E3550" w:rsidP="006E3550">
      <w:pPr>
        <w:pStyle w:val="ListParagraph"/>
        <w:numPr>
          <w:ilvl w:val="0"/>
          <w:numId w:val="5"/>
        </w:numPr>
        <w:ind w:left="851"/>
        <w:rPr>
          <w:rFonts w:eastAsia="微软雅黑"/>
          <w:szCs w:val="18"/>
          <w:lang w:val="en-US"/>
        </w:rPr>
      </w:pPr>
      <w:r w:rsidRPr="008A2AB0">
        <w:rPr>
          <w:rFonts w:eastAsia="微软雅黑" w:hint="eastAsia"/>
          <w:szCs w:val="18"/>
          <w:lang w:val="en-US"/>
        </w:rPr>
        <w:t>元素间最小间距</w:t>
      </w:r>
      <w:r w:rsidRPr="008A2AB0">
        <w:rPr>
          <w:rFonts w:eastAsia="微软雅黑" w:hint="eastAsia"/>
          <w:szCs w:val="18"/>
          <w:lang w:val="en-US"/>
        </w:rPr>
        <w:t>2mm</w:t>
      </w:r>
    </w:p>
    <w:p w:rsidR="002345B1" w:rsidRPr="001A5A50" w:rsidRDefault="00774BC4" w:rsidP="006E3550">
      <w:pPr>
        <w:pStyle w:val="ListParagraph"/>
        <w:numPr>
          <w:ilvl w:val="0"/>
          <w:numId w:val="5"/>
        </w:numPr>
        <w:ind w:left="851"/>
        <w:rPr>
          <w:rFonts w:eastAsia="微软雅黑"/>
          <w:color w:val="000000" w:themeColor="text1"/>
          <w:szCs w:val="18"/>
          <w:lang w:val="en-US" w:eastAsia="zh-CN"/>
        </w:rPr>
      </w:pPr>
      <w:r w:rsidRPr="001A5A50">
        <w:rPr>
          <w:rFonts w:eastAsia="微软雅黑" w:hint="eastAsia"/>
          <w:color w:val="000000" w:themeColor="text1"/>
          <w:szCs w:val="18"/>
          <w:lang w:val="en-US" w:eastAsia="zh-CN"/>
        </w:rPr>
        <w:t>可视化区域占</w:t>
      </w:r>
      <w:r w:rsidR="006E3550" w:rsidRPr="001A5A50">
        <w:rPr>
          <w:rFonts w:eastAsia="微软雅黑" w:hint="eastAsia"/>
          <w:color w:val="000000" w:themeColor="text1"/>
          <w:szCs w:val="18"/>
          <w:lang w:val="en-US" w:eastAsia="zh-CN"/>
        </w:rPr>
        <w:t>触摸目标区域大小的</w:t>
      </w:r>
      <w:r w:rsidR="006E3550" w:rsidRPr="001A5A50">
        <w:rPr>
          <w:rFonts w:eastAsia="微软雅黑" w:hint="eastAsia"/>
          <w:color w:val="000000" w:themeColor="text1"/>
          <w:szCs w:val="18"/>
          <w:lang w:val="en-US" w:eastAsia="zh-CN"/>
        </w:rPr>
        <w:t xml:space="preserve"> 60%-100%</w:t>
      </w:r>
    </w:p>
    <w:p w:rsidR="002345B1" w:rsidRPr="00774BC4" w:rsidRDefault="00CE2BF2" w:rsidP="00774BC4">
      <w:pPr>
        <w:pStyle w:val="ListParagraph"/>
        <w:numPr>
          <w:ilvl w:val="0"/>
          <w:numId w:val="5"/>
        </w:numPr>
        <w:ind w:left="851"/>
        <w:rPr>
          <w:rFonts w:eastAsia="微软雅黑"/>
          <w:szCs w:val="18"/>
          <w:lang w:eastAsia="zh-CN"/>
        </w:rPr>
      </w:pPr>
      <w:r>
        <w:rPr>
          <w:rFonts w:eastAsia="微软雅黑"/>
          <w:noProof/>
          <w:lang w:val="en-US" w:eastAsia="zh-CN"/>
        </w:rPr>
        <w:lastRenderedPageBreak/>
        <w:pict>
          <v:shape id="Text Box 2" o:spid="_x0000_s1208" type="#_x0000_t202" style="position:absolute;left:0;text-align:left;margin-left:171.8pt;margin-top:44.75pt;width:105.25pt;height:80.3pt;z-index:25165824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" stroked="f">
            <v:textbox style="mso-fit-shape-to-text:t">
              <w:txbxContent>
                <w:p w:rsidR="002F36D9" w:rsidRPr="00774BC4" w:rsidRDefault="002F36D9" w:rsidP="00392217">
                  <w:pPr>
                    <w:pStyle w:val="ListParagraph"/>
                    <w:numPr>
                      <w:ilvl w:val="0"/>
                      <w:numId w:val="7"/>
                    </w:numPr>
                    <w:jc w:val="both"/>
                    <w:rPr>
                      <w:rFonts w:ascii="微软雅黑" w:eastAsia="微软雅黑" w:hAnsi="微软雅黑"/>
                      <w:color w:val="808080" w:themeColor="background1" w:themeShade="80"/>
                      <w:sz w:val="16"/>
                      <w:szCs w:val="16"/>
                      <w:lang w:eastAsia="zh-CN"/>
                    </w:rPr>
                  </w:pPr>
                  <w:r w:rsidRPr="00774BC4">
                    <w:rPr>
                      <w:rFonts w:ascii="微软雅黑" w:eastAsia="微软雅黑" w:hAnsi="微软雅黑" w:hint="eastAsia"/>
                      <w:color w:val="808080" w:themeColor="background1" w:themeShade="80"/>
                      <w:sz w:val="16"/>
                      <w:szCs w:val="16"/>
                      <w:lang w:eastAsia="zh-CN"/>
                    </w:rPr>
                    <w:t>列表项之间的间距过小</w:t>
                  </w:r>
                </w:p>
                <w:p w:rsidR="002F36D9" w:rsidRPr="00774BC4" w:rsidRDefault="002F36D9" w:rsidP="00392217">
                  <w:pPr>
                    <w:pStyle w:val="ListParagraph"/>
                    <w:numPr>
                      <w:ilvl w:val="0"/>
                      <w:numId w:val="7"/>
                    </w:numPr>
                    <w:rPr>
                      <w:rFonts w:ascii="微软雅黑" w:eastAsia="微软雅黑" w:hAnsi="微软雅黑"/>
                      <w:color w:val="808080" w:themeColor="background1" w:themeShade="80"/>
                      <w:sz w:val="16"/>
                      <w:szCs w:val="16"/>
                      <w:lang w:eastAsia="zh-CN"/>
                    </w:rPr>
                  </w:pPr>
                  <w:r w:rsidRPr="00774BC4">
                    <w:rPr>
                      <w:rFonts w:ascii="微软雅黑" w:eastAsia="微软雅黑" w:hAnsi="微软雅黑" w:hint="eastAsia"/>
                      <w:color w:val="808080" w:themeColor="background1" w:themeShade="80"/>
                      <w:sz w:val="16"/>
                      <w:szCs w:val="16"/>
                      <w:lang w:eastAsia="zh-CN"/>
                    </w:rPr>
                    <w:t>地图和列表之间没有明显的联系</w:t>
                  </w:r>
                </w:p>
              </w:txbxContent>
            </v:textbox>
          </v:shape>
        </w:pict>
      </w:r>
      <w:r>
        <w:rPr>
          <w:rFonts w:eastAsia="微软雅黑"/>
          <w:noProof/>
          <w:lang w:val="en-US" w:eastAsia="zh-CN"/>
        </w:rPr>
        <w:pict>
          <v:shape id="_x0000_s1209" type="#_x0000_t202" style="position:absolute;left:0;text-align:left;margin-left:431.3pt;margin-top:48.85pt;width:98.5pt;height:127.65pt;z-index:251658241;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" stroked="f">
            <v:textbox style="mso-fit-shape-to-text:t">
              <w:txbxContent>
                <w:p w:rsidR="002F36D9" w:rsidRPr="00774BC4" w:rsidRDefault="002F36D9" w:rsidP="00392217">
                  <w:pPr>
                    <w:pStyle w:val="ListParagraph"/>
                    <w:numPr>
                      <w:ilvl w:val="0"/>
                      <w:numId w:val="7"/>
                    </w:numPr>
                    <w:rPr>
                      <w:rFonts w:ascii="微软雅黑" w:eastAsia="微软雅黑" w:hAnsi="微软雅黑"/>
                      <w:color w:val="808080" w:themeColor="background1" w:themeShade="80"/>
                      <w:sz w:val="16"/>
                      <w:szCs w:val="16"/>
                      <w:lang w:eastAsia="zh-CN"/>
                    </w:rPr>
                  </w:pPr>
                  <w:r w:rsidRPr="00774BC4">
                    <w:rPr>
                      <w:rFonts w:ascii="微软雅黑" w:eastAsia="微软雅黑" w:hAnsi="微软雅黑" w:hint="eastAsia"/>
                      <w:color w:val="808080" w:themeColor="background1" w:themeShade="80"/>
                      <w:sz w:val="16"/>
                      <w:szCs w:val="16"/>
                      <w:lang w:eastAsia="zh-CN"/>
                    </w:rPr>
                    <w:t>能够看到列表项之间已满足最小间距要求</w:t>
                  </w:r>
                </w:p>
                <w:p w:rsidR="002F36D9" w:rsidRPr="00774BC4" w:rsidRDefault="002F36D9" w:rsidP="00392217">
                  <w:pPr>
                    <w:pStyle w:val="ListParagraph"/>
                    <w:numPr>
                      <w:ilvl w:val="0"/>
                      <w:numId w:val="7"/>
                    </w:numPr>
                    <w:rPr>
                      <w:rFonts w:ascii="微软雅黑" w:eastAsia="微软雅黑" w:hAnsi="微软雅黑"/>
                      <w:color w:val="808080" w:themeColor="background1" w:themeShade="80"/>
                      <w:sz w:val="16"/>
                      <w:szCs w:val="16"/>
                    </w:rPr>
                  </w:pPr>
                  <w:r w:rsidRPr="00774BC4">
                    <w:rPr>
                      <w:rFonts w:ascii="微软雅黑" w:eastAsia="微软雅黑" w:hAnsi="微软雅黑" w:hint="eastAsia"/>
                      <w:color w:val="808080" w:themeColor="background1" w:themeShade="80"/>
                      <w:sz w:val="16"/>
                      <w:szCs w:val="16"/>
                      <w:lang w:eastAsia="zh-CN"/>
                    </w:rPr>
                    <w:t>列表设计简明清晰</w:t>
                  </w:r>
                </w:p>
                <w:p w:rsidR="002F36D9" w:rsidRPr="00774BC4" w:rsidRDefault="002F36D9" w:rsidP="00774BC4">
                  <w:pPr>
                    <w:pStyle w:val="ListParagraph"/>
                    <w:numPr>
                      <w:ilvl w:val="0"/>
                      <w:numId w:val="7"/>
                    </w:numPr>
                    <w:rPr>
                      <w:rFonts w:ascii="微软雅黑" w:eastAsia="微软雅黑" w:hAnsi="微软雅黑"/>
                      <w:color w:val="808080" w:themeColor="background1" w:themeShade="80"/>
                      <w:sz w:val="16"/>
                      <w:szCs w:val="16"/>
                      <w:lang w:eastAsia="zh-CN"/>
                    </w:rPr>
                  </w:pPr>
                  <w:r w:rsidRPr="00774BC4">
                    <w:rPr>
                      <w:rFonts w:ascii="微软雅黑" w:eastAsia="微软雅黑" w:hAnsi="微软雅黑" w:hint="eastAsia"/>
                      <w:color w:val="808080" w:themeColor="background1" w:themeShade="80"/>
                      <w:sz w:val="16"/>
                      <w:szCs w:val="16"/>
                      <w:lang w:eastAsia="zh-CN"/>
                    </w:rPr>
                    <w:t>地图与列表之间体现出清晰的关联关系</w:t>
                  </w:r>
                </w:p>
              </w:txbxContent>
            </v:textbox>
          </v:shape>
        </w:pict>
      </w:r>
      <w:r w:rsidR="00774BC4">
        <w:rPr>
          <w:rFonts w:eastAsia="微软雅黑" w:hint="eastAsia"/>
          <w:szCs w:val="18"/>
          <w:lang w:val="en-AU" w:eastAsia="zh-CN"/>
        </w:rPr>
        <w:t>触摸任何条目时需要提供反馈</w:t>
      </w:r>
      <w:r w:rsidR="002345B1" w:rsidRPr="00774BC4">
        <w:rPr>
          <w:rFonts w:eastAsia="微软雅黑"/>
          <w:lang w:eastAsia="zh-CN"/>
        </w:rPr>
        <w:br/>
      </w:r>
      <w:r>
        <w:rPr>
          <w:noProof/>
          <w:lang w:val="en-US" w:eastAsia="zh-CN"/>
        </w:rPr>
      </w:r>
      <w:r>
        <w:rPr>
          <w:noProof/>
          <w:lang w:val="en-US" w:eastAsia="zh-CN"/>
        </w:rPr>
        <w:pict>
          <v:group id="Canvas 273" o:spid="_x0000_s1210" editas="canvas" style="width:426.55pt;height:271pt;mso-position-horizontal-relative:char;mso-position-vertical-relative:line" coordsize="54171,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">
            <v:shape id="_x0000_s1211" type="#_x0000_t75" style="position:absolute;width:54171;height:34417;visibility:visible">
              <v:fill o:detectmouseclick="t"/>
              <v:path o:connecttype="none"/>
            </v:shape>
            <v:shape id="Text Box 269" o:spid="_x0000_s1212" type="#_x0000_t202" style="position:absolute;left:168;top:360;width:12599;height:2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Bz8UA&#10;AADaAAAADwAAAGRycy9kb3ducmV2LnhtbESPT0vDQBTE70K/w/IK3uymPRRJuy3SP+BBra0Kentm&#10;n0lo9m3YfU3Tb+8KQo/DzPyGmS9716iOQqw9GxiPMlDEhbc1lwbe37Z396CiIFtsPJOBC0VYLgY3&#10;c8ytP/OeuoOUKkE45migEmlzrWNRkcM48i1x8n58cChJhlLbgOcEd42eZNlUO6w5LVTY0qqi4ng4&#10;OQPNZwxP35l8devyWV53+vSxGb8YczvsH2aghHq5hv/bj9bAFP6upBu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NsHPxQAAANoAAAAPAAAAAAAAAAAAAAAAAJgCAABkcnMv&#10;ZG93bnJldi54bWxQSwUGAAAAAAQABAD1AAAAigMAAAAA&#10;" filled="f" stroked="f" strokeweight=".5pt">
              <v:textbox inset="0,0,0,0">
                <w:txbxContent>
                  <w:p w:rsidR="002F36D9" w:rsidRPr="00774BC4" w:rsidRDefault="002F36D9" w:rsidP="002345B1">
                    <w:pPr>
                      <w:ind w:left="0"/>
                      <w:rPr>
                        <w:rFonts w:eastAsiaTheme="minorEastAsia"/>
                        <w:color w:val="FF0000"/>
                        <w:sz w:val="16"/>
                        <w:lang w:eastAsia="zh-CN"/>
                      </w:rPr>
                    </w:pPr>
                    <w:r>
                      <w:rPr>
                        <w:rFonts w:eastAsiaTheme="minorEastAsia" w:hint="eastAsia"/>
                        <w:color w:val="FF0000"/>
                        <w:sz w:val="16"/>
                        <w:lang w:eastAsia="zh-CN"/>
                      </w:rPr>
                      <w:t>不正确</w:t>
                    </w:r>
                  </w:p>
                  <w:p w:rsidR="002F36D9" w:rsidRDefault="002F36D9" w:rsidP="002345B1">
                    <w:pPr>
                      <w:ind w:left="0"/>
                      <w:rPr>
                        <w:color w:val="FF0000"/>
                        <w:sz w:val="16"/>
                      </w:rPr>
                    </w:pPr>
                  </w:p>
                  <w:p w:rsidR="002F36D9" w:rsidRPr="00565752" w:rsidRDefault="002F36D9" w:rsidP="002345B1">
                    <w:pPr>
                      <w:ind w:left="0"/>
                      <w:rPr>
                        <w:color w:val="FF0000"/>
                        <w:sz w:val="16"/>
                      </w:rPr>
                    </w:pPr>
                  </w:p>
                </w:txbxContent>
              </v:textbox>
            </v:shape>
            <v:shape id="Text Box 270" o:spid="_x0000_s1213" type="#_x0000_t202" style="position:absolute;left:32698;top:519;width:11296;height:24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pkVMUA&#10;AADaAAAADwAAAGRycy9kb3ducmV2LnhtbESPT2vCQBTE74V+h+UVeqsbPbSSuopYBQ/9o7aF9vaa&#10;fU1Cs2/D7jPGb+8WBI/DzPyGmcx616iOQqw9GxgOMlDEhbc1lwY+3ld3Y1BRkC02nsnAkSLMptdX&#10;E8ytP/CWup2UKkE45migEmlzrWNRkcM48C1x8n59cChJhlLbgIcEd40eZdm9dlhzWqiwpUVFxd9u&#10;7ww0XzE8/2Ty3T2VL7J50/vP5fDVmNubfv4ISqiXS/jcXlsDD/B/Jd0AP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mRUxQAAANoAAAAPAAAAAAAAAAAAAAAAAJgCAABkcnMv&#10;ZG93bnJldi54bWxQSwUGAAAAAAQABAD1AAAAigMAAAAA&#10;" filled="f" stroked="f" strokeweight=".5pt">
              <v:textbox inset="0,0,0,0">
                <w:txbxContent>
                  <w:p w:rsidR="002F36D9" w:rsidRPr="00774BC4" w:rsidRDefault="002F36D9" w:rsidP="002345B1">
                    <w:pPr>
                      <w:ind w:left="0"/>
                      <w:rPr>
                        <w:rFonts w:eastAsiaTheme="minorEastAsia"/>
                        <w:color w:val="00B050"/>
                        <w:sz w:val="16"/>
                        <w:lang w:eastAsia="zh-CN"/>
                      </w:rPr>
                    </w:pPr>
                    <w:r>
                      <w:rPr>
                        <w:rFonts w:eastAsiaTheme="minorEastAsia" w:hint="eastAsia"/>
                        <w:color w:val="00B050"/>
                        <w:sz w:val="16"/>
                        <w:lang w:eastAsia="zh-CN"/>
                      </w:rPr>
                      <w:t>正确</w:t>
                    </w:r>
                  </w:p>
                </w:txbxContent>
              </v:textbox>
            </v:shape>
            <v:shape id="Picture 274" o:spid="_x0000_s1214" type="#_x0000_t75" style="position:absolute;top:2942;width:16355;height:304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H1pa/AAAA2gAAAA8AAABkcnMvZG93bnJldi54bWxETz1rwzAQ3Qv5D+IC3WqphrTBsRJCQiFD&#10;lzoBr4d1td1aJyOpjv3vq6HQ8fG+y8NsBzGRD71jDc+ZAkHcONNzq+F2fXvagggR2eDgmDQsFOCw&#10;Xz2UWBh35w+aqtiKFMKhQA1djGMhZWg6shgyNxIn7tN5izFB30rj8Z7C7SBzpV6kxZ5TQ4cjnTpq&#10;vqsfqyGvVXOc6tzTplbt2div99flqvXjej7uQESa47/4z30xGtLWdCXdALn/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7B9aWvwAAANoAAAAPAAAAAAAAAAAAAAAAAJ8CAABk&#10;cnMvZG93bnJldi54bWxQSwUGAAAAAAQABAD3AAAAiwMAAAAA&#10;">
              <v:imagedata r:id="rId35" o:title=""/>
              <v:path arrowok="t"/>
            </v:shape>
            <v:group id="Group 275" o:spid="_x0000_s1215" style="position:absolute;left:32656;top:2986;width:16308;height:30429" coordsize="22934,442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280" o:spid="_x0000_s1216" type="#_x0000_t75" style="position:absolute;width:22934;height:442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Oyn/BAAAA2wAAAA8AAABkcnMvZG93bnJldi54bWxET0trwkAQvgv9D8sUepG6UapIdJWStpir&#10;xt7H7DQbmp0N2W0e/94tFHqbj+85++NoG9FT52vHCpaLBARx6XTNlYJr8fG8BeEDssbGMSmYyMPx&#10;8DDbY6rdwGfqL6ESMYR9igpMCG0qpS8NWfQL1xJH7st1FkOEXSV1h0MMt41cJclGWqw5NhhsKTNU&#10;fl9+rIL5i86nrVm+38rN2/r6WWTFyWVKPT2OrzsQgcbwL/5z5zrOX8HvL/EAeb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UOyn/BAAAA2wAAAA8AAAAAAAAAAAAAAAAAnwIA&#10;AGRycy9kb3ducmV2LnhtbFBLBQYAAAAABAAEAPcAAACNAwAAAAA=&#10;">
                <v:imagedata r:id="rId36" o:title=""/>
              </v:shape>
              <v:shape id="Picture 281" o:spid="_x0000_s1217" type="#_x0000_t75" style="position:absolute;left:1301;top:3767;width:20416;height:340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vzvTFAAAA2wAAAA8AAABkcnMvZG93bnJldi54bWxET01rwkAQvRf8D8sUvJS6qQUp0VVaoWql&#10;B2ssvQ7ZMRubnQ3ZjUZ/vSsUepvH+5zJrLOVOFLjS8cKngYJCOLc6ZILBbvs/fEFhA/IGivHpOBM&#10;HmbT3t0EU+1O/EXHbShEDGGfogITQp1K6XNDFv3A1cSR27vGYoiwKaRu8BTDbSWHSTKSFkuODQZr&#10;mhvKf7etVfA2/9n4z3a5MNnD4WP9vc427f6iVP++ex2DCNSFf/Gfe6Xj/Ge4/RIPkN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r870xQAAANsAAAAPAAAAAAAAAAAAAAAA&#10;AJ8CAABkcnMvZG93bnJldi54bWxQSwUGAAAAAAQABAD3AAAAkQMAAAAA&#10;" fillcolor="#e51400 [3204]" strokecolor="black [3213]">
                <v:imagedata r:id="rId37" o:title=""/>
              </v:shape>
            </v:group>
            <v:shape id="Picture 279" o:spid="_x0000_s1218" type="#_x0000_t75" style="position:absolute;left:33742;top:5324;width:14303;height:2345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PdArCAAAA2wAAAA8AAABkcnMvZG93bnJldi54bWxET0trAjEQvgv+hzBCb5q1LVa2RhGhxfam&#10;3YPHcTPdXdxMliT7qL++EQRv8/E9Z7UZTC06cr6yrGA+S0AQ51ZXXCjIfj6mSxA+IGusLZOCP/Kw&#10;WY9HK0y17flA3TEUIoawT1FBGUKTSunzkgz6mW2II/drncEQoSukdtjHcFPL5yRZSIMVx4YSG9qV&#10;lF+OrVGg99fEfL0s3g6n7yz7bO3ZddezUk+TYfsOItAQHuK7e6/j/Fe4/R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T3QKwgAAANsAAAAPAAAAAAAAAAAAAAAAAJ8C&#10;AABkcnMvZG93bnJldi54bWxQSwUGAAAAAAQABAD3AAAAjgMAAAAA&#10;" fillcolor="#e51400 [3204]" strokecolor="black [3213]">
              <v:imagedata r:id="rId38" o:title=""/>
            </v:shape>
            <w10:wrap type="none"/>
            <w10:anchorlock/>
          </v:group>
        </w:pict>
      </w:r>
    </w:p>
    <w:p w:rsidR="002345B1" w:rsidRPr="008A2AB0" w:rsidRDefault="00342E7C" w:rsidP="004B39EB">
      <w:pPr>
        <w:pStyle w:val="Heading3"/>
        <w:rPr>
          <w:rFonts w:eastAsia="微软雅黑"/>
        </w:rPr>
      </w:pPr>
      <w:bookmarkStart w:id="33" w:name="_Toc310927123"/>
      <w:r>
        <w:rPr>
          <w:rFonts w:eastAsia="微软雅黑" w:hint="eastAsia"/>
          <w:lang w:eastAsia="zh-CN"/>
        </w:rPr>
        <w:t>拼写</w:t>
      </w:r>
      <w:r w:rsidR="006E3550" w:rsidRPr="008A2AB0">
        <w:rPr>
          <w:rFonts w:eastAsia="微软雅黑" w:hint="eastAsia"/>
          <w:lang w:eastAsia="zh-CN"/>
        </w:rPr>
        <w:t>错误</w:t>
      </w:r>
      <w:bookmarkEnd w:id="33"/>
    </w:p>
    <w:p w:rsidR="002345B1" w:rsidRPr="008A2AB0" w:rsidRDefault="006E3550" w:rsidP="002345B1">
      <w:pPr>
        <w:rPr>
          <w:rFonts w:eastAsia="微软雅黑"/>
          <w:sz w:val="18"/>
          <w:szCs w:val="18"/>
          <w:lang w:eastAsia="zh-CN"/>
        </w:rPr>
      </w:pPr>
      <w:r w:rsidRPr="008A2AB0">
        <w:rPr>
          <w:rFonts w:ascii="宋体" w:eastAsia="微软雅黑" w:hAnsi="宋体" w:cs="宋体" w:hint="eastAsia"/>
          <w:sz w:val="18"/>
          <w:szCs w:val="18"/>
        </w:rPr>
        <w:t>应用程序</w:t>
      </w:r>
      <w:r w:rsidR="00342E7C">
        <w:rPr>
          <w:rFonts w:ascii="宋体" w:eastAsia="微软雅黑" w:hAnsi="宋体" w:cs="宋体" w:hint="eastAsia"/>
          <w:sz w:val="18"/>
          <w:szCs w:val="18"/>
          <w:lang w:eastAsia="zh-CN"/>
        </w:rPr>
        <w:t>中</w:t>
      </w:r>
      <w:r w:rsidR="00342E7C">
        <w:rPr>
          <w:rFonts w:ascii="宋体" w:eastAsia="微软雅黑" w:hAnsi="宋体" w:cs="宋体" w:hint="eastAsia"/>
          <w:sz w:val="18"/>
          <w:szCs w:val="18"/>
        </w:rPr>
        <w:t>不应有任何拼写错误。</w:t>
      </w:r>
      <w:r w:rsidR="00342E7C">
        <w:rPr>
          <w:rFonts w:ascii="宋体" w:eastAsia="微软雅黑" w:hAnsi="宋体" w:cs="宋体" w:hint="eastAsia"/>
          <w:sz w:val="18"/>
          <w:szCs w:val="18"/>
          <w:lang w:eastAsia="zh-CN"/>
        </w:rPr>
        <w:t>文本中带有</w:t>
      </w:r>
      <w:r w:rsidRPr="008A2AB0">
        <w:rPr>
          <w:rFonts w:ascii="宋体" w:eastAsia="微软雅黑" w:hAnsi="宋体" w:cs="宋体" w:hint="eastAsia"/>
          <w:sz w:val="18"/>
          <w:szCs w:val="18"/>
          <w:lang w:eastAsia="zh-CN"/>
        </w:rPr>
        <w:t>拼写错误</w:t>
      </w:r>
      <w:r w:rsidR="00342E7C">
        <w:rPr>
          <w:rFonts w:ascii="宋体" w:eastAsia="微软雅黑" w:hAnsi="宋体" w:cs="宋体" w:hint="eastAsia"/>
          <w:sz w:val="18"/>
          <w:szCs w:val="18"/>
          <w:lang w:eastAsia="zh-CN"/>
        </w:rPr>
        <w:t>看起来非常糟糕，并有</w:t>
      </w:r>
      <w:r w:rsidRPr="008A2AB0">
        <w:rPr>
          <w:rFonts w:ascii="宋体" w:eastAsia="微软雅黑" w:hAnsi="宋体" w:cs="宋体" w:hint="eastAsia"/>
          <w:sz w:val="18"/>
          <w:szCs w:val="18"/>
          <w:lang w:eastAsia="zh-CN"/>
        </w:rPr>
        <w:t>可能</w:t>
      </w:r>
      <w:r w:rsidR="00342E7C">
        <w:rPr>
          <w:rFonts w:ascii="宋体" w:eastAsia="微软雅黑" w:hAnsi="宋体" w:cs="宋体" w:hint="eastAsia"/>
          <w:sz w:val="18"/>
          <w:szCs w:val="18"/>
          <w:lang w:eastAsia="zh-CN"/>
        </w:rPr>
        <w:t>对该品牌形象造成</w:t>
      </w:r>
      <w:r w:rsidRPr="008A2AB0">
        <w:rPr>
          <w:rFonts w:ascii="宋体" w:eastAsia="微软雅黑" w:hAnsi="宋体" w:cs="宋体" w:hint="eastAsia"/>
          <w:sz w:val="18"/>
          <w:szCs w:val="18"/>
          <w:lang w:eastAsia="zh-CN"/>
        </w:rPr>
        <w:t>负面影响。</w:t>
      </w:r>
      <w:r w:rsidR="00921C23" w:rsidRPr="008A2AB0">
        <w:rPr>
          <w:rFonts w:eastAsia="微软雅黑"/>
          <w:sz w:val="18"/>
          <w:szCs w:val="18"/>
          <w:lang w:eastAsia="zh-CN"/>
        </w:rPr>
        <w:br/>
      </w:r>
    </w:p>
    <w:p w:rsidR="002345B1" w:rsidRPr="008A2AB0" w:rsidRDefault="006E3550" w:rsidP="004B39EB">
      <w:pPr>
        <w:pStyle w:val="Heading3"/>
        <w:rPr>
          <w:rFonts w:eastAsia="微软雅黑"/>
        </w:rPr>
      </w:pPr>
      <w:bookmarkStart w:id="34" w:name="_Toc310927124"/>
      <w:r w:rsidRPr="008A2AB0">
        <w:rPr>
          <w:rFonts w:eastAsia="微软雅黑" w:hint="eastAsia"/>
          <w:lang w:eastAsia="zh-CN"/>
        </w:rPr>
        <w:t>主题</w:t>
      </w:r>
      <w:bookmarkEnd w:id="34"/>
    </w:p>
    <w:p w:rsidR="006E3550" w:rsidRPr="001A5A50" w:rsidRDefault="00342E7C" w:rsidP="00342E7C">
      <w:pPr>
        <w:rPr>
          <w:rFonts w:eastAsia="微软雅黑"/>
          <w:color w:val="000000" w:themeColor="text1"/>
          <w:sz w:val="18"/>
          <w:lang w:eastAsia="zh-CN"/>
        </w:rPr>
      </w:pPr>
      <w:r w:rsidRPr="001A5A50">
        <w:rPr>
          <w:rFonts w:eastAsia="微软雅黑"/>
          <w:color w:val="000000" w:themeColor="text1"/>
          <w:sz w:val="18"/>
          <w:lang w:eastAsia="zh-CN"/>
        </w:rPr>
        <w:t>应用程序应该</w:t>
      </w:r>
      <w:r w:rsidRPr="001A5A50">
        <w:rPr>
          <w:rFonts w:eastAsia="微软雅黑" w:hint="eastAsia"/>
          <w:color w:val="000000" w:themeColor="text1"/>
          <w:sz w:val="18"/>
          <w:lang w:eastAsia="zh-CN"/>
        </w:rPr>
        <w:t>遵循</w:t>
      </w:r>
      <w:r w:rsidR="001A5A50" w:rsidRPr="001A5A50">
        <w:rPr>
          <w:rFonts w:eastAsia="微软雅黑" w:hint="eastAsia"/>
          <w:color w:val="000000" w:themeColor="text1"/>
          <w:sz w:val="18"/>
          <w:lang w:eastAsia="zh-CN"/>
        </w:rPr>
        <w:t>Windows Phone</w:t>
      </w:r>
      <w:r w:rsidR="001A5A50" w:rsidRPr="001A5A50">
        <w:rPr>
          <w:rFonts w:eastAsia="微软雅黑" w:hint="eastAsia"/>
          <w:color w:val="000000" w:themeColor="text1"/>
          <w:sz w:val="18"/>
          <w:lang w:eastAsia="zh-CN"/>
        </w:rPr>
        <w:t>本身</w:t>
      </w:r>
      <w:r w:rsidRPr="001A5A50">
        <w:rPr>
          <w:rFonts w:eastAsia="微软雅黑" w:hint="eastAsia"/>
          <w:color w:val="000000" w:themeColor="text1"/>
          <w:sz w:val="18"/>
          <w:lang w:eastAsia="zh-CN"/>
        </w:rPr>
        <w:t>的</w:t>
      </w:r>
      <w:r w:rsidR="006E3550" w:rsidRPr="001A5A50">
        <w:rPr>
          <w:rFonts w:eastAsia="微软雅黑"/>
          <w:color w:val="000000" w:themeColor="text1"/>
          <w:sz w:val="18"/>
          <w:lang w:eastAsia="zh-CN"/>
        </w:rPr>
        <w:t>主题</w:t>
      </w:r>
      <w:r w:rsidRPr="001A5A50">
        <w:rPr>
          <w:rFonts w:eastAsia="微软雅黑" w:hint="eastAsia"/>
          <w:color w:val="000000" w:themeColor="text1"/>
          <w:sz w:val="18"/>
          <w:lang w:eastAsia="zh-CN"/>
        </w:rPr>
        <w:t>色</w:t>
      </w:r>
      <w:r w:rsidR="006E3550" w:rsidRPr="001A5A50">
        <w:rPr>
          <w:rFonts w:eastAsia="微软雅黑"/>
          <w:color w:val="000000" w:themeColor="text1"/>
          <w:sz w:val="18"/>
          <w:lang w:eastAsia="zh-CN"/>
        </w:rPr>
        <w:t>和</w:t>
      </w:r>
      <w:r w:rsidRPr="001A5A50">
        <w:rPr>
          <w:rFonts w:eastAsia="微软雅黑" w:hint="eastAsia"/>
          <w:color w:val="000000" w:themeColor="text1"/>
          <w:sz w:val="18"/>
          <w:lang w:eastAsia="zh-CN"/>
        </w:rPr>
        <w:t>强调色的</w:t>
      </w:r>
      <w:r w:rsidR="006E3550" w:rsidRPr="001A5A50">
        <w:rPr>
          <w:rFonts w:eastAsia="微软雅黑"/>
          <w:color w:val="000000" w:themeColor="text1"/>
          <w:sz w:val="18"/>
          <w:lang w:eastAsia="zh-CN"/>
        </w:rPr>
        <w:t>变化，</w:t>
      </w:r>
      <w:r w:rsidRPr="001A5A50">
        <w:rPr>
          <w:rFonts w:eastAsia="微软雅黑" w:hint="eastAsia"/>
          <w:color w:val="000000" w:themeColor="text1"/>
          <w:sz w:val="18"/>
          <w:lang w:eastAsia="zh-CN"/>
        </w:rPr>
        <w:t>或者设定</w:t>
      </w:r>
      <w:r w:rsidR="006E3550" w:rsidRPr="001A5A50">
        <w:rPr>
          <w:rFonts w:eastAsia="微软雅黑"/>
          <w:color w:val="000000" w:themeColor="text1"/>
          <w:sz w:val="18"/>
          <w:lang w:eastAsia="zh-CN"/>
        </w:rPr>
        <w:t>一个固定的主题</w:t>
      </w:r>
      <w:r w:rsidRPr="001A5A50">
        <w:rPr>
          <w:rFonts w:eastAsia="微软雅黑" w:hint="eastAsia"/>
          <w:color w:val="000000" w:themeColor="text1"/>
          <w:sz w:val="18"/>
          <w:lang w:eastAsia="zh-CN"/>
        </w:rPr>
        <w:t>不受以上因素影响。</w:t>
      </w:r>
      <w:r w:rsidR="006E3550" w:rsidRPr="001A5A50">
        <w:rPr>
          <w:rFonts w:eastAsia="微软雅黑"/>
          <w:color w:val="000000" w:themeColor="text1"/>
          <w:sz w:val="18"/>
          <w:lang w:eastAsia="zh-CN"/>
        </w:rPr>
        <w:t>所有的元素</w:t>
      </w:r>
      <w:r w:rsidRPr="001A5A50">
        <w:rPr>
          <w:rFonts w:eastAsia="微软雅黑" w:hint="eastAsia"/>
          <w:color w:val="000000" w:themeColor="text1"/>
          <w:sz w:val="18"/>
          <w:lang w:eastAsia="zh-CN"/>
        </w:rPr>
        <w:t>都</w:t>
      </w:r>
      <w:r w:rsidRPr="001A5A50">
        <w:rPr>
          <w:rFonts w:eastAsia="微软雅黑"/>
          <w:color w:val="000000" w:themeColor="text1"/>
          <w:sz w:val="18"/>
          <w:lang w:eastAsia="zh-CN"/>
        </w:rPr>
        <w:t>应该是可见的，</w:t>
      </w:r>
      <w:r w:rsidRPr="001A5A50">
        <w:rPr>
          <w:rFonts w:eastAsia="微软雅黑" w:hint="eastAsia"/>
          <w:color w:val="000000" w:themeColor="text1"/>
          <w:sz w:val="18"/>
          <w:lang w:eastAsia="zh-CN"/>
        </w:rPr>
        <w:t>并且无论主题如何变化元素之间都能保证适当的对比度。</w:t>
      </w:r>
    </w:p>
    <w:p w:rsidR="00AA3DEB" w:rsidRPr="008A2AB0" w:rsidRDefault="00AA3DEB" w:rsidP="00342E7C">
      <w:pPr>
        <w:rPr>
          <w:rFonts w:eastAsia="微软雅黑"/>
          <w:sz w:val="18"/>
          <w:lang w:eastAsia="zh-CN"/>
        </w:rPr>
      </w:pPr>
    </w:p>
    <w:p w:rsidR="00921C23" w:rsidRPr="008A2AB0" w:rsidRDefault="006E3550" w:rsidP="004B39EB">
      <w:pPr>
        <w:pStyle w:val="Heading3"/>
        <w:rPr>
          <w:rFonts w:eastAsia="微软雅黑"/>
        </w:rPr>
      </w:pPr>
      <w:bookmarkStart w:id="35" w:name="_Toc310927125"/>
      <w:r w:rsidRPr="008A2AB0">
        <w:rPr>
          <w:rFonts w:eastAsia="微软雅黑" w:hint="eastAsia"/>
          <w:lang w:eastAsia="zh-CN"/>
        </w:rPr>
        <w:t>启动</w:t>
      </w:r>
      <w:bookmarkEnd w:id="35"/>
    </w:p>
    <w:p w:rsidR="002345B1" w:rsidRPr="008A2AB0" w:rsidRDefault="00CE2BF2" w:rsidP="002345B1">
      <w:pPr>
        <w:rPr>
          <w:rFonts w:eastAsia="微软雅黑"/>
        </w:rPr>
      </w:pPr>
      <w:r>
        <w:rPr>
          <w:rFonts w:eastAsia="微软雅黑"/>
          <w:noProof/>
          <w:lang w:val="en-US" w:eastAsia="zh-CN"/>
        </w:rPr>
      </w:r>
      <w:r>
        <w:rPr>
          <w:rFonts w:eastAsia="微软雅黑"/>
          <w:noProof/>
          <w:lang w:val="en-US" w:eastAsia="zh-CN"/>
        </w:rPr>
        <w:pict>
          <v:group id="Canvas 242" o:spid="_x0000_s1219" editas="canvas" style="width:310.55pt;height:271.1pt;mso-position-horizontal-relative:char;mso-position-vertical-relative:line" coordsize="39439,34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">
            <v:shape id="_x0000_s1220" type="#_x0000_t75" style="position:absolute;width:39439;height:34429;visibility:visible">
              <v:fill o:detectmouseclick="t"/>
              <v:path o:connecttype="none"/>
            </v:shape>
            <v:shape id="Text Box 92" o:spid="_x0000_s1221" type="#_x0000_t202" style="position:absolute;left:168;top:360;width:16739;height:28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3HzMQA&#10;AADaAAAADwAAAGRycy9kb3ducmV2LnhtbESPQWvCQBSE7wX/w/IEb3Wjh1KiqxS10EOt1bbQ3l6z&#10;r0kw+zbsPmP8991CweMwM98w82XvGtVRiLVnA5NxBoq48Lbm0sD72+PtPagoyBYbz2TgQhGWi8HN&#10;HHPrz7yn7iClShCOORqoRNpc61hU5DCOfUucvB8fHEqSodQ24DnBXaOnWXanHdacFipsaVVRcTyc&#10;nIHmM4bn70y+unW5ldedPn1sJi/GjIb9wwyUUC/X8H/7yRqYwt+VdAP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Nx8zEAAAA2gAAAA8AAAAAAAAAAAAAAAAAmAIAAGRycy9k&#10;b3ducmV2LnhtbFBLBQYAAAAABAAEAPUAAACJAwAAAAA=&#10;" filled="f" stroked="f" strokeweight=".5pt">
              <v:textbox inset="0,0,0,0">
                <w:txbxContent>
                  <w:p w:rsidR="002F36D9" w:rsidRPr="00342E7C" w:rsidRDefault="002F36D9" w:rsidP="002345B1">
                    <w:pPr>
                      <w:ind w:left="0"/>
                      <w:rPr>
                        <w:rFonts w:eastAsiaTheme="minorEastAsia"/>
                        <w:color w:val="FF0000"/>
                        <w:sz w:val="16"/>
                        <w:lang w:eastAsia="zh-CN"/>
                      </w:rPr>
                    </w:pPr>
                    <w:r>
                      <w:rPr>
                        <w:rFonts w:eastAsiaTheme="minorEastAsia" w:hint="eastAsia"/>
                        <w:color w:val="FF0000"/>
                        <w:sz w:val="16"/>
                        <w:lang w:eastAsia="zh-CN"/>
                      </w:rPr>
                      <w:t>不正确</w:t>
                    </w:r>
                  </w:p>
                </w:txbxContent>
              </v:textbox>
            </v:shape>
            <v:shape id="Text Box 93" o:spid="_x0000_s1222" type="#_x0000_t202" style="position:absolute;left:19931;top:519;width:13970;height:1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iV8UA&#10;AADaAAAADwAAAGRycy9kb3ducmV2LnhtbESPX2vCQBDE3wv9DscW+lYvWiiSeopYBR/6R20L7ds2&#10;t01Cc3vhbo3x23sFwcdhZn7DTGa9a1RHIdaeDQwHGSjiwtuaSwMf76u7MagoyBYbz2TgSBFm0+ur&#10;CebWH3hL3U5KlSAcczRQibS51rGoyGEc+JY4eb8+OJQkQ6ltwEOCu0aPsuxBO6w5LVTY0qKi4m+3&#10;dwaarxiefzL57p7KF9m86f3ncvhqzO1NP38EJdTLJXxur62Be/i/km6An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WJXxQAAANoAAAAPAAAAAAAAAAAAAAAAAJgCAABkcnMv&#10;ZG93bnJldi54bWxQSwUGAAAAAAQABAD1AAAAigMAAAAA&#10;" filled="f" stroked="f" strokeweight=".5pt">
              <v:textbox inset="0,0,0,0">
                <w:txbxContent>
                  <w:p w:rsidR="002F36D9" w:rsidRPr="00342E7C" w:rsidRDefault="002F36D9" w:rsidP="002345B1">
                    <w:pPr>
                      <w:ind w:left="0"/>
                      <w:rPr>
                        <w:rFonts w:eastAsiaTheme="minorEastAsia"/>
                        <w:color w:val="00B050"/>
                        <w:sz w:val="16"/>
                        <w:lang w:eastAsia="zh-CN"/>
                      </w:rPr>
                    </w:pPr>
                    <w:r>
                      <w:rPr>
                        <w:rFonts w:eastAsiaTheme="minorEastAsia" w:hint="eastAsia"/>
                        <w:color w:val="00B050"/>
                        <w:sz w:val="16"/>
                        <w:lang w:eastAsia="zh-CN"/>
                      </w:rPr>
                      <w:t>正确</w:t>
                    </w:r>
                  </w:p>
                </w:txbxContent>
              </v:textbox>
            </v:shape>
            <v:shape id="Picture 94" o:spid="_x0000_s1223" type="#_x0000_t75" style="position:absolute;left:19930;top:2941;width:16269;height:303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n0AzBAAAA2gAAAA8AAABkcnMvZG93bnJldi54bWxEj0FrwkAUhO+C/2F5Qm+6q5Qi0VVEIpRC&#10;FdN6f2afSTD7NmRXk/57tyB4HGbmG2a57m0t7tT6yrGG6USBIM6dqbjQ8PuzG89B+IBssHZMGv7I&#10;w3o1HCwxMa7jI92zUIgIYZ+ghjKEJpHS5yVZ9BPXEEfv4lqLIcq2kKbFLsJtLWdKfUiLFceFEhva&#10;lpRfs5vVkFWHjt3pa58qnM0351uqvvtU67dRv1mACNSHV/jZ/jQa3uH/Srw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n0AzBAAAA2gAAAA8AAAAAAAAAAAAAAAAAnwIA&#10;AGRycy9kb3ducmV2LnhtbFBLBQYAAAAABAAEAPcAAACNAwAAAAA=&#10;">
              <v:imagedata r:id="rId39" o:title=""/>
              <v:path arrowok="t"/>
            </v:shape>
            <v:shape id="Picture 95" o:spid="_x0000_s1224" type="#_x0000_t75" style="position:absolute;left:168;top:3180;width:16132;height:301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cP3DAAAA2gAAAA8AAABkcnMvZG93bnJldi54bWxEj0FrwkAUhO8F/8PyhF6kbixUJLoJRVBa&#10;aKumitdH9jUbzL4N2VXTf98VhB6HmfmGWeS9bcSFOl87VjAZJyCIS6drrhTsv1dPMxA+IGtsHJOC&#10;X/KQZ4OHBabaXXlHlyJUIkLYp6jAhNCmUvrSkEU/di1x9H5cZzFE2VVSd3iNcNvI5ySZSos1xwWD&#10;LS0NlafibBWsP0ZtcjTOfhWbtX//3J4P1JNSj8P+dQ4iUB/+w/f2m1bwArcr8QbI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xxw/cMAAADaAAAADwAAAAAAAAAAAAAAAACf&#10;AgAAZHJzL2Rvd25yZXYueG1sUEsFBgAAAAAEAAQA9wAAAI8DAAAAAA==&#10;">
              <v:imagedata r:id="rId40" o:title=""/>
              <v:path arrowok="t"/>
            </v:shape>
            <w10:wrap type="none"/>
            <w10:anchorlock/>
          </v:group>
        </w:pict>
      </w:r>
    </w:p>
    <w:p w:rsidR="002345B1" w:rsidRPr="008A2AB0" w:rsidRDefault="006E3550" w:rsidP="00DC15C5">
      <w:pPr>
        <w:pStyle w:val="Heading3"/>
        <w:rPr>
          <w:rFonts w:eastAsia="微软雅黑"/>
        </w:rPr>
      </w:pPr>
      <w:bookmarkStart w:id="36" w:name="_Toc310927126"/>
      <w:r w:rsidRPr="00342E7C">
        <w:rPr>
          <w:rFonts w:eastAsia="微软雅黑" w:hint="eastAsia"/>
        </w:rPr>
        <w:t>硬件返回</w:t>
      </w:r>
      <w:r w:rsidR="001368BE">
        <w:rPr>
          <w:rFonts w:eastAsia="微软雅黑" w:hint="eastAsia"/>
          <w:lang w:eastAsia="zh-CN"/>
        </w:rPr>
        <w:t>按键</w:t>
      </w:r>
      <w:r w:rsidR="00342E7C" w:rsidRPr="008A2AB0">
        <w:rPr>
          <w:rFonts w:eastAsia="微软雅黑" w:hint="eastAsia"/>
          <w:sz w:val="16"/>
        </w:rPr>
        <w:t>（附录：</w:t>
      </w:r>
      <w:r w:rsidR="00342E7C" w:rsidRPr="008A2AB0">
        <w:rPr>
          <w:rFonts w:eastAsia="微软雅黑" w:hint="eastAsia"/>
          <w:sz w:val="16"/>
        </w:rPr>
        <w:t>11October2011</w:t>
      </w:r>
      <w:r w:rsidR="00342E7C" w:rsidRPr="008A2AB0">
        <w:rPr>
          <w:rFonts w:eastAsia="微软雅黑" w:hint="eastAsia"/>
          <w:sz w:val="16"/>
        </w:rPr>
        <w:t>）</w:t>
      </w:r>
      <w:bookmarkEnd w:id="36"/>
    </w:p>
    <w:p w:rsidR="00342E7C" w:rsidRPr="00086D2C" w:rsidRDefault="00342E7C" w:rsidP="00DC15C5">
      <w:pPr>
        <w:rPr>
          <w:rFonts w:eastAsia="微软雅黑"/>
          <w:sz w:val="18"/>
          <w:szCs w:val="18"/>
          <w:lang w:eastAsia="zh-CN"/>
        </w:rPr>
      </w:pPr>
      <w:r w:rsidRPr="00086D2C">
        <w:rPr>
          <w:rFonts w:eastAsia="微软雅黑" w:hint="eastAsia"/>
          <w:sz w:val="18"/>
          <w:szCs w:val="18"/>
          <w:lang w:eastAsia="zh-CN"/>
        </w:rPr>
        <w:t>硬件返回</w:t>
      </w:r>
      <w:r w:rsidR="001368BE">
        <w:rPr>
          <w:rFonts w:eastAsia="微软雅黑" w:hint="eastAsia"/>
          <w:sz w:val="18"/>
          <w:szCs w:val="18"/>
          <w:lang w:eastAsia="zh-CN"/>
        </w:rPr>
        <w:t>按键</w:t>
      </w:r>
      <w:r w:rsidRPr="00086D2C">
        <w:rPr>
          <w:rFonts w:eastAsia="微软雅黑" w:hint="eastAsia"/>
          <w:sz w:val="18"/>
          <w:szCs w:val="18"/>
          <w:lang w:eastAsia="zh-CN"/>
        </w:rPr>
        <w:t>应始终允许用户完成</w:t>
      </w:r>
      <w:r w:rsidR="00086D2C" w:rsidRPr="00086D2C">
        <w:rPr>
          <w:rFonts w:eastAsia="微软雅黑" w:hint="eastAsia"/>
          <w:sz w:val="18"/>
          <w:szCs w:val="18"/>
          <w:lang w:eastAsia="zh-CN"/>
        </w:rPr>
        <w:t>以下任务之一：</w:t>
      </w:r>
    </w:p>
    <w:p w:rsidR="00086D2C" w:rsidRPr="00884F17" w:rsidRDefault="00086D2C" w:rsidP="00884F17">
      <w:pPr>
        <w:pStyle w:val="ListParagraph"/>
        <w:numPr>
          <w:ilvl w:val="0"/>
          <w:numId w:val="8"/>
        </w:numPr>
        <w:rPr>
          <w:rFonts w:eastAsia="微软雅黑"/>
          <w:szCs w:val="18"/>
          <w:lang w:eastAsia="zh-CN"/>
        </w:rPr>
      </w:pPr>
      <w:r w:rsidRPr="007E6210">
        <w:rPr>
          <w:rFonts w:ascii="宋体" w:eastAsia="微软雅黑" w:hAnsi="宋体" w:cs="宋体" w:hint="eastAsia"/>
          <w:color w:val="000000" w:themeColor="text1"/>
          <w:szCs w:val="18"/>
          <w:lang w:eastAsia="zh-CN"/>
        </w:rPr>
        <w:t>离开当前</w:t>
      </w:r>
      <w:r w:rsidR="007E6210" w:rsidRPr="007E6210">
        <w:rPr>
          <w:rFonts w:eastAsia="微软雅黑" w:hint="eastAsia"/>
          <w:color w:val="000000" w:themeColor="text1"/>
          <w:szCs w:val="18"/>
          <w:lang w:eastAsia="zh-CN"/>
        </w:rPr>
        <w:t>界面</w:t>
      </w:r>
      <w:r w:rsidRPr="00884F17">
        <w:rPr>
          <w:rFonts w:eastAsia="微软雅黑" w:hint="eastAsia"/>
          <w:szCs w:val="18"/>
          <w:lang w:eastAsia="zh-CN"/>
        </w:rPr>
        <w:t>，例如对话框、键盘（</w:t>
      </w:r>
      <w:r w:rsidRPr="00884F17">
        <w:rPr>
          <w:rFonts w:eastAsia="微软雅黑" w:hint="eastAsia"/>
          <w:szCs w:val="18"/>
          <w:lang w:eastAsia="zh-CN"/>
        </w:rPr>
        <w:t>SIP</w:t>
      </w:r>
      <w:r w:rsidRPr="00884F17">
        <w:rPr>
          <w:rFonts w:eastAsia="微软雅黑" w:hint="eastAsia"/>
          <w:szCs w:val="18"/>
          <w:lang w:eastAsia="zh-CN"/>
        </w:rPr>
        <w:t>）或是选择列表</w:t>
      </w:r>
    </w:p>
    <w:p w:rsidR="00086D2C" w:rsidRPr="007E6210" w:rsidRDefault="00086D2C" w:rsidP="00884F17">
      <w:pPr>
        <w:pStyle w:val="ListParagraph"/>
        <w:numPr>
          <w:ilvl w:val="0"/>
          <w:numId w:val="8"/>
        </w:numPr>
        <w:rPr>
          <w:rFonts w:eastAsia="微软雅黑"/>
          <w:color w:val="000000" w:themeColor="text1"/>
          <w:szCs w:val="18"/>
          <w:lang w:eastAsia="zh-CN"/>
        </w:rPr>
      </w:pPr>
      <w:r w:rsidRPr="007E6210">
        <w:rPr>
          <w:rFonts w:ascii="宋体" w:eastAsia="微软雅黑" w:hAnsi="宋体" w:cs="宋体" w:hint="eastAsia"/>
          <w:color w:val="000000" w:themeColor="text1"/>
          <w:szCs w:val="18"/>
          <w:lang w:eastAsia="zh-CN"/>
        </w:rPr>
        <w:t>根据返回</w:t>
      </w:r>
      <w:r w:rsidRPr="00D83304">
        <w:rPr>
          <w:rFonts w:ascii="宋体" w:eastAsia="微软雅黑" w:hAnsi="宋体" w:cs="宋体" w:hint="eastAsia"/>
          <w:color w:val="000000" w:themeColor="text1"/>
          <w:szCs w:val="18"/>
          <w:lang w:eastAsia="zh-CN"/>
        </w:rPr>
        <w:t>栈</w:t>
      </w:r>
      <w:r w:rsidRPr="007E6210">
        <w:rPr>
          <w:rFonts w:ascii="宋体" w:eastAsia="微软雅黑" w:hAnsi="宋体" w:cs="宋体" w:hint="eastAsia"/>
          <w:color w:val="000000" w:themeColor="text1"/>
          <w:szCs w:val="18"/>
          <w:lang w:eastAsia="zh-CN"/>
        </w:rPr>
        <w:t>的顺序向后回退</w:t>
      </w:r>
    </w:p>
    <w:p w:rsidR="00086D2C" w:rsidRDefault="00086D2C" w:rsidP="006E3550">
      <w:pPr>
        <w:rPr>
          <w:rFonts w:eastAsia="微软雅黑"/>
          <w:sz w:val="18"/>
          <w:szCs w:val="18"/>
          <w:lang w:eastAsia="zh-CN"/>
        </w:rPr>
      </w:pPr>
      <w:r w:rsidRPr="00086D2C">
        <w:rPr>
          <w:rFonts w:eastAsia="微软雅黑" w:hint="eastAsia"/>
          <w:sz w:val="18"/>
          <w:szCs w:val="18"/>
          <w:lang w:eastAsia="zh-CN"/>
        </w:rPr>
        <w:t>任何情况下</w:t>
      </w:r>
      <w:r>
        <w:rPr>
          <w:rFonts w:eastAsia="微软雅黑" w:hint="eastAsia"/>
          <w:sz w:val="18"/>
          <w:szCs w:val="18"/>
          <w:lang w:eastAsia="zh-CN"/>
        </w:rPr>
        <w:t>返回</w:t>
      </w:r>
      <w:r w:rsidR="001368BE">
        <w:rPr>
          <w:rFonts w:eastAsia="微软雅黑" w:hint="eastAsia"/>
          <w:sz w:val="18"/>
          <w:szCs w:val="18"/>
          <w:lang w:eastAsia="zh-CN"/>
        </w:rPr>
        <w:t>按键</w:t>
      </w:r>
      <w:r>
        <w:rPr>
          <w:rFonts w:eastAsia="微软雅黑" w:hint="eastAsia"/>
          <w:sz w:val="18"/>
          <w:szCs w:val="18"/>
          <w:lang w:eastAsia="zh-CN"/>
        </w:rPr>
        <w:t>的含义都不允许改变，包括</w:t>
      </w:r>
      <w:r w:rsidR="00705ADD">
        <w:rPr>
          <w:rFonts w:eastAsia="微软雅黑" w:hint="eastAsia"/>
          <w:sz w:val="18"/>
          <w:szCs w:val="18"/>
          <w:lang w:eastAsia="zh-CN"/>
        </w:rPr>
        <w:t>在</w:t>
      </w:r>
      <w:r w:rsidR="00705ADD" w:rsidRPr="007E6210">
        <w:rPr>
          <w:rFonts w:eastAsia="微软雅黑" w:hint="eastAsia"/>
          <w:color w:val="000000" w:themeColor="text1"/>
          <w:sz w:val="18"/>
          <w:szCs w:val="18"/>
          <w:lang w:eastAsia="zh-CN"/>
        </w:rPr>
        <w:t>自</w:t>
      </w:r>
      <w:r w:rsidR="00CE6A11">
        <w:rPr>
          <w:rFonts w:eastAsia="微软雅黑" w:hint="eastAsia"/>
          <w:color w:val="000000" w:themeColor="text1"/>
          <w:sz w:val="18"/>
          <w:szCs w:val="18"/>
          <w:lang w:eastAsia="zh-CN"/>
        </w:rPr>
        <w:t xml:space="preserve"> </w:t>
      </w:r>
      <w:r w:rsidR="001368BE">
        <w:rPr>
          <w:rFonts w:eastAsia="微软雅黑" w:hint="eastAsia"/>
          <w:color w:val="000000" w:themeColor="text1"/>
          <w:sz w:val="18"/>
          <w:szCs w:val="18"/>
          <w:lang w:eastAsia="zh-CN"/>
        </w:rPr>
        <w:t>固定磁贴</w:t>
      </w:r>
      <w:r>
        <w:rPr>
          <w:rFonts w:eastAsia="微软雅黑" w:hint="eastAsia"/>
          <w:sz w:val="18"/>
          <w:szCs w:val="18"/>
          <w:lang w:eastAsia="zh-CN"/>
        </w:rPr>
        <w:t>中实现的行为（请参阅章节</w:t>
      </w:r>
      <w:r>
        <w:rPr>
          <w:rFonts w:eastAsia="微软雅黑" w:hint="eastAsia"/>
          <w:sz w:val="18"/>
          <w:szCs w:val="18"/>
          <w:lang w:eastAsia="zh-CN"/>
        </w:rPr>
        <w:t>4.1.22</w:t>
      </w:r>
      <w:r>
        <w:rPr>
          <w:rFonts w:eastAsia="微软雅黑" w:hint="eastAsia"/>
          <w:sz w:val="18"/>
          <w:szCs w:val="18"/>
          <w:lang w:eastAsia="zh-CN"/>
        </w:rPr>
        <w:t>）。</w:t>
      </w:r>
    </w:p>
    <w:p w:rsidR="00AA3DEB" w:rsidRPr="00086D2C" w:rsidRDefault="00AA3DEB" w:rsidP="006E3550">
      <w:pPr>
        <w:rPr>
          <w:rFonts w:eastAsia="微软雅黑"/>
          <w:sz w:val="18"/>
          <w:szCs w:val="18"/>
          <w:lang w:eastAsia="zh-CN"/>
        </w:rPr>
      </w:pPr>
    </w:p>
    <w:p w:rsidR="00B9125A" w:rsidRPr="008A2AB0" w:rsidRDefault="00705ADD" w:rsidP="00A8396B">
      <w:pPr>
        <w:pStyle w:val="Heading3"/>
      </w:pPr>
      <w:bookmarkStart w:id="37" w:name="_Toc310927127"/>
      <w:r w:rsidRPr="007E6210">
        <w:rPr>
          <w:rFonts w:hint="eastAsia"/>
        </w:rPr>
        <w:t>自订</w:t>
      </w:r>
      <w:r w:rsidR="001368BE">
        <w:rPr>
          <w:rFonts w:hint="eastAsia"/>
          <w:lang w:eastAsia="zh-CN"/>
        </w:rPr>
        <w:t>磁贴</w:t>
      </w:r>
      <w:r w:rsidRPr="007E6210">
        <w:rPr>
          <w:rFonts w:hint="eastAsia"/>
        </w:rPr>
        <w:t>（深度链接）</w:t>
      </w:r>
      <w:r w:rsidRPr="008A2AB0">
        <w:rPr>
          <w:rFonts w:hint="eastAsia"/>
        </w:rPr>
        <w:t>（附录：</w:t>
      </w:r>
      <w:r w:rsidRPr="008A2AB0">
        <w:rPr>
          <w:rFonts w:hint="eastAsia"/>
        </w:rPr>
        <w:t>11October2011</w:t>
      </w:r>
      <w:r w:rsidRPr="008A2AB0">
        <w:rPr>
          <w:rFonts w:hint="eastAsia"/>
        </w:rPr>
        <w:t>）</w:t>
      </w:r>
      <w:bookmarkEnd w:id="37"/>
    </w:p>
    <w:p w:rsidR="00705ADD" w:rsidRPr="007E6210" w:rsidRDefault="00705ADD" w:rsidP="00A54DA7">
      <w:pPr>
        <w:rPr>
          <w:rFonts w:eastAsia="微软雅黑"/>
          <w:color w:val="000000" w:themeColor="text1"/>
          <w:sz w:val="18"/>
          <w:lang w:val="en-US" w:eastAsia="zh-CN"/>
        </w:rPr>
      </w:pPr>
      <w:r w:rsidRPr="007E6210">
        <w:rPr>
          <w:rFonts w:eastAsia="微软雅黑" w:hint="eastAsia"/>
          <w:color w:val="000000" w:themeColor="text1"/>
          <w:sz w:val="18"/>
          <w:lang w:val="en-US" w:eastAsia="zh-CN"/>
        </w:rPr>
        <w:t>自</w:t>
      </w:r>
      <w:r w:rsidR="001368BE">
        <w:rPr>
          <w:rFonts w:eastAsia="微软雅黑" w:hint="eastAsia"/>
          <w:color w:val="000000" w:themeColor="text1"/>
          <w:sz w:val="18"/>
          <w:lang w:val="en-US" w:eastAsia="zh-CN"/>
        </w:rPr>
        <w:t>订磁贴</w:t>
      </w:r>
      <w:r w:rsidR="00CE6A11">
        <w:rPr>
          <w:rFonts w:eastAsia="微软雅黑" w:hint="eastAsia"/>
          <w:color w:val="000000" w:themeColor="text1"/>
          <w:sz w:val="18"/>
          <w:lang w:val="en-US" w:eastAsia="zh-CN"/>
        </w:rPr>
        <w:t xml:space="preserve"> </w:t>
      </w:r>
      <w:r w:rsidRPr="007E6210">
        <w:rPr>
          <w:rFonts w:eastAsia="微软雅黑" w:hint="eastAsia"/>
          <w:color w:val="000000" w:themeColor="text1"/>
          <w:sz w:val="18"/>
          <w:lang w:val="en-US" w:eastAsia="zh-CN"/>
        </w:rPr>
        <w:t>用于直接启动程序到该应用中用户指定的部分。这一设计可以为用户提供快速而简单的途径到达相应内容，一般不作为浏览时的进入点使用。在某些场景下用户在应用中抵达深度链接</w:t>
      </w:r>
      <w:r w:rsidR="001B586F" w:rsidRPr="007E6210">
        <w:rPr>
          <w:rFonts w:eastAsia="微软雅黑" w:hint="eastAsia"/>
          <w:color w:val="000000" w:themeColor="text1"/>
          <w:sz w:val="18"/>
          <w:lang w:val="en-US" w:eastAsia="zh-CN"/>
        </w:rPr>
        <w:t>，此时则可以添加向前导航元素，即自订</w:t>
      </w:r>
      <w:r w:rsidR="00CE6A11">
        <w:rPr>
          <w:rFonts w:eastAsia="微软雅黑" w:hint="eastAsia"/>
          <w:color w:val="000000" w:themeColor="text1"/>
          <w:sz w:val="18"/>
          <w:lang w:val="en-US" w:eastAsia="zh-CN"/>
        </w:rPr>
        <w:t xml:space="preserve"> </w:t>
      </w:r>
      <w:r w:rsidR="001368BE">
        <w:rPr>
          <w:rFonts w:eastAsia="微软雅黑" w:hint="eastAsia"/>
          <w:color w:val="000000" w:themeColor="text1"/>
          <w:sz w:val="18"/>
          <w:lang w:val="en-US" w:eastAsia="zh-CN"/>
        </w:rPr>
        <w:t>磁贴</w:t>
      </w:r>
      <w:r w:rsidR="001B586F" w:rsidRPr="007E6210">
        <w:rPr>
          <w:rFonts w:eastAsia="微软雅黑" w:hint="eastAsia"/>
          <w:color w:val="000000" w:themeColor="text1"/>
          <w:sz w:val="18"/>
          <w:lang w:val="en-US" w:eastAsia="zh-CN"/>
        </w:rPr>
        <w:t>。正如上文所提到的，在向前导航场景中不可以使用“返回”</w:t>
      </w:r>
      <w:r w:rsidR="001368BE">
        <w:rPr>
          <w:rFonts w:eastAsia="微软雅黑" w:hint="eastAsia"/>
          <w:color w:val="000000" w:themeColor="text1"/>
          <w:sz w:val="18"/>
          <w:lang w:val="en-US" w:eastAsia="zh-CN"/>
        </w:rPr>
        <w:t>按键</w:t>
      </w:r>
      <w:r w:rsidR="001B586F" w:rsidRPr="007E6210">
        <w:rPr>
          <w:rFonts w:eastAsia="微软雅黑" w:hint="eastAsia"/>
          <w:color w:val="000000" w:themeColor="text1"/>
          <w:sz w:val="18"/>
          <w:lang w:val="en-US" w:eastAsia="zh-CN"/>
        </w:rPr>
        <w:t>，</w:t>
      </w:r>
      <w:r w:rsidR="00C24459" w:rsidRPr="007E6210">
        <w:rPr>
          <w:rFonts w:eastAsia="微软雅黑" w:hint="eastAsia"/>
          <w:color w:val="000000" w:themeColor="text1"/>
          <w:sz w:val="18"/>
          <w:lang w:val="en-US" w:eastAsia="zh-CN"/>
        </w:rPr>
        <w:t>因此</w:t>
      </w:r>
      <w:r w:rsidR="001B586F" w:rsidRPr="007E6210">
        <w:rPr>
          <w:rFonts w:eastAsia="微软雅黑" w:hint="eastAsia"/>
          <w:color w:val="000000" w:themeColor="text1"/>
          <w:sz w:val="18"/>
          <w:lang w:val="en-US" w:eastAsia="zh-CN"/>
        </w:rPr>
        <w:t>合作伙伴必须在</w:t>
      </w:r>
      <w:r w:rsidR="001B586F" w:rsidRPr="007E6210">
        <w:rPr>
          <w:rFonts w:eastAsia="微软雅黑" w:hint="eastAsia"/>
          <w:color w:val="000000" w:themeColor="text1"/>
          <w:sz w:val="18"/>
          <w:lang w:val="en-US" w:eastAsia="zh-CN"/>
        </w:rPr>
        <w:t>UI</w:t>
      </w:r>
      <w:r w:rsidR="001B586F" w:rsidRPr="007E6210">
        <w:rPr>
          <w:rFonts w:eastAsia="微软雅黑" w:hint="eastAsia"/>
          <w:color w:val="000000" w:themeColor="text1"/>
          <w:sz w:val="18"/>
          <w:lang w:val="en-US" w:eastAsia="zh-CN"/>
        </w:rPr>
        <w:t>中加入新的图标或任务来完成这一功能。这种情况下合作伙伴需要对使用样例的前进后退功能做出彻底的评估检测</w:t>
      </w:r>
      <w:r w:rsidR="00C24459" w:rsidRPr="007E6210">
        <w:rPr>
          <w:rFonts w:eastAsia="微软雅黑" w:hint="eastAsia"/>
          <w:color w:val="000000" w:themeColor="text1"/>
          <w:sz w:val="18"/>
          <w:lang w:val="en-US" w:eastAsia="zh-CN"/>
        </w:rPr>
        <w:t>，因为每当用户面对该深度链接页面时这一新元素都会体现出来，即使并不是通过深度链接到达这一页面也会遇到相同问题。</w:t>
      </w:r>
    </w:p>
    <w:p w:rsidR="00C24459" w:rsidRPr="00705ADD" w:rsidRDefault="007E6210" w:rsidP="006944DB">
      <w:pPr>
        <w:rPr>
          <w:rFonts w:eastAsia="微软雅黑"/>
          <w:sz w:val="18"/>
          <w:lang w:eastAsia="zh-CN"/>
        </w:rPr>
      </w:pPr>
      <w:r>
        <w:rPr>
          <w:rFonts w:eastAsia="微软雅黑" w:hint="eastAsia"/>
          <w:sz w:val="18"/>
          <w:lang w:eastAsia="zh-CN"/>
        </w:rPr>
        <w:t>Windows Phone</w:t>
      </w:r>
      <w:r w:rsidR="00C24459">
        <w:rPr>
          <w:rFonts w:eastAsia="微软雅黑" w:hint="eastAsia"/>
          <w:sz w:val="18"/>
          <w:lang w:eastAsia="zh-CN"/>
        </w:rPr>
        <w:t>本身就有很好的</w:t>
      </w:r>
      <w:r w:rsidR="00C24459" w:rsidRPr="007E6210">
        <w:rPr>
          <w:rFonts w:eastAsia="微软雅黑" w:hint="eastAsia"/>
          <w:color w:val="000000" w:themeColor="text1"/>
          <w:sz w:val="18"/>
          <w:lang w:eastAsia="zh-CN"/>
        </w:rPr>
        <w:t>自</w:t>
      </w:r>
      <w:r w:rsidR="001368BE">
        <w:rPr>
          <w:rFonts w:eastAsia="微软雅黑" w:hint="eastAsia"/>
          <w:color w:val="000000" w:themeColor="text1"/>
          <w:sz w:val="18"/>
          <w:lang w:eastAsia="zh-CN"/>
        </w:rPr>
        <w:t>订磁贴</w:t>
      </w:r>
      <w:r w:rsidR="00C24459">
        <w:rPr>
          <w:rFonts w:eastAsia="微软雅黑" w:hint="eastAsia"/>
          <w:sz w:val="18"/>
          <w:lang w:eastAsia="zh-CN"/>
        </w:rPr>
        <w:t>样例。</w:t>
      </w:r>
      <w:r w:rsidR="00C24459" w:rsidRPr="007E6210">
        <w:rPr>
          <w:rFonts w:eastAsia="微软雅黑" w:hint="eastAsia"/>
          <w:color w:val="000000" w:themeColor="text1"/>
          <w:sz w:val="18"/>
          <w:lang w:eastAsia="zh-CN"/>
        </w:rPr>
        <w:t>例如音乐中被</w:t>
      </w:r>
      <w:r w:rsidR="001368BE">
        <w:rPr>
          <w:rFonts w:eastAsia="微软雅黑" w:hint="eastAsia"/>
          <w:color w:val="000000" w:themeColor="text1"/>
          <w:sz w:val="18"/>
          <w:lang w:eastAsia="zh-CN"/>
        </w:rPr>
        <w:t>固定</w:t>
      </w:r>
      <w:r w:rsidR="00C24459" w:rsidRPr="007E6210">
        <w:rPr>
          <w:rFonts w:eastAsia="微软雅黑" w:hint="eastAsia"/>
          <w:color w:val="000000" w:themeColor="text1"/>
          <w:sz w:val="18"/>
          <w:lang w:eastAsia="zh-CN"/>
        </w:rPr>
        <w:t>住的专辑，当用户点击</w:t>
      </w:r>
      <w:r w:rsidR="001368BE">
        <w:rPr>
          <w:rFonts w:eastAsia="微软雅黑" w:hint="eastAsia"/>
          <w:color w:val="000000" w:themeColor="text1"/>
          <w:sz w:val="18"/>
          <w:lang w:eastAsia="zh-CN"/>
        </w:rPr>
        <w:t>磁贴</w:t>
      </w:r>
      <w:r w:rsidR="00C24459" w:rsidRPr="007E6210">
        <w:rPr>
          <w:rFonts w:eastAsia="微软雅黑" w:hint="eastAsia"/>
          <w:color w:val="000000" w:themeColor="text1"/>
          <w:sz w:val="18"/>
          <w:lang w:eastAsia="zh-CN"/>
        </w:rPr>
        <w:t>时将会播放相应专辑。</w:t>
      </w:r>
      <w:r w:rsidR="00C24459">
        <w:rPr>
          <w:rFonts w:eastAsia="微软雅黑" w:hint="eastAsia"/>
          <w:sz w:val="18"/>
          <w:lang w:eastAsia="zh-CN"/>
        </w:rPr>
        <w:t>在这里</w:t>
      </w:r>
      <w:r w:rsidR="001368BE">
        <w:rPr>
          <w:rFonts w:eastAsia="微软雅黑" w:hint="eastAsia"/>
          <w:sz w:val="18"/>
          <w:lang w:eastAsia="zh-CN"/>
        </w:rPr>
        <w:t>磁贴</w:t>
      </w:r>
      <w:r w:rsidR="00C24459">
        <w:rPr>
          <w:rFonts w:eastAsia="微软雅黑" w:hint="eastAsia"/>
          <w:sz w:val="18"/>
          <w:lang w:eastAsia="zh-CN"/>
        </w:rPr>
        <w:t>起到一个特定的作用：进入专辑并开始播放。</w:t>
      </w:r>
    </w:p>
    <w:p w:rsidR="00C24459" w:rsidRPr="007E6210" w:rsidRDefault="00C24459" w:rsidP="006944DB">
      <w:pPr>
        <w:rPr>
          <w:rFonts w:eastAsia="微软雅黑"/>
          <w:color w:val="000000" w:themeColor="text1"/>
          <w:sz w:val="18"/>
          <w:lang w:eastAsia="zh-CN"/>
        </w:rPr>
      </w:pPr>
      <w:r w:rsidRPr="007E6210">
        <w:rPr>
          <w:rFonts w:eastAsia="微软雅黑" w:hint="eastAsia"/>
          <w:color w:val="000000" w:themeColor="text1"/>
          <w:sz w:val="18"/>
          <w:lang w:eastAsia="zh-CN"/>
        </w:rPr>
        <w:t>用户还可以将联系人</w:t>
      </w:r>
      <w:r w:rsidR="001368BE">
        <w:rPr>
          <w:rFonts w:eastAsia="微软雅黑" w:hint="eastAsia"/>
          <w:color w:val="000000" w:themeColor="text1"/>
          <w:sz w:val="18"/>
          <w:lang w:eastAsia="zh-CN"/>
        </w:rPr>
        <w:t>固定</w:t>
      </w:r>
      <w:r w:rsidRPr="007E6210">
        <w:rPr>
          <w:rFonts w:eastAsia="微软雅黑" w:hint="eastAsia"/>
          <w:color w:val="000000" w:themeColor="text1"/>
          <w:sz w:val="18"/>
          <w:lang w:eastAsia="zh-CN"/>
        </w:rPr>
        <w:t>在开始页面。点击这类</w:t>
      </w:r>
      <w:r w:rsidR="001368BE">
        <w:rPr>
          <w:rFonts w:eastAsia="微软雅黑" w:hint="eastAsia"/>
          <w:color w:val="000000" w:themeColor="text1"/>
          <w:sz w:val="18"/>
          <w:lang w:eastAsia="zh-CN"/>
        </w:rPr>
        <w:t>磁贴</w:t>
      </w:r>
      <w:r w:rsidRPr="007E6210">
        <w:rPr>
          <w:rFonts w:eastAsia="微软雅黑" w:hint="eastAsia"/>
          <w:color w:val="000000" w:themeColor="text1"/>
          <w:sz w:val="18"/>
          <w:lang w:eastAsia="zh-CN"/>
        </w:rPr>
        <w:t>后将进入联系人名片枢轴页面，在这里用户可以看到所有相关信息以及与此有关的特定任务。点击硬件返回</w:t>
      </w:r>
      <w:r w:rsidR="001368BE">
        <w:rPr>
          <w:rFonts w:eastAsia="微软雅黑" w:hint="eastAsia"/>
          <w:color w:val="000000" w:themeColor="text1"/>
          <w:sz w:val="18"/>
          <w:lang w:eastAsia="zh-CN"/>
        </w:rPr>
        <w:t>按键</w:t>
      </w:r>
      <w:r w:rsidRPr="007E6210">
        <w:rPr>
          <w:rFonts w:eastAsia="微软雅黑" w:hint="eastAsia"/>
          <w:color w:val="000000" w:themeColor="text1"/>
          <w:sz w:val="18"/>
          <w:lang w:eastAsia="zh-CN"/>
        </w:rPr>
        <w:t>后将回到开始页面。</w:t>
      </w:r>
    </w:p>
    <w:p w:rsidR="00AA3DEB" w:rsidRPr="00B01960" w:rsidRDefault="00AA3DEB" w:rsidP="006944DB">
      <w:pPr>
        <w:rPr>
          <w:rFonts w:eastAsia="微软雅黑"/>
          <w:sz w:val="18"/>
          <w:lang w:eastAsia="zh-CN"/>
        </w:rPr>
      </w:pPr>
    </w:p>
    <w:p w:rsidR="00B9125A" w:rsidRPr="007E6210" w:rsidRDefault="001368BE" w:rsidP="00B9125A">
      <w:pPr>
        <w:pStyle w:val="Heading4"/>
        <w:rPr>
          <w:rFonts w:eastAsia="微软雅黑"/>
          <w:lang w:eastAsia="zh-CN"/>
        </w:rPr>
      </w:pPr>
      <w:r>
        <w:rPr>
          <w:rFonts w:eastAsia="微软雅黑" w:hint="eastAsia"/>
          <w:lang w:eastAsia="zh-CN"/>
        </w:rPr>
        <w:lastRenderedPageBreak/>
        <w:t>固定</w:t>
      </w:r>
    </w:p>
    <w:p w:rsidR="00C24459" w:rsidRPr="00705ADD" w:rsidRDefault="00884F17" w:rsidP="00B9125A">
      <w:pPr>
        <w:rPr>
          <w:rFonts w:eastAsia="微软雅黑"/>
          <w:sz w:val="18"/>
          <w:lang w:eastAsia="zh-CN"/>
        </w:rPr>
      </w:pPr>
      <w:r>
        <w:rPr>
          <w:rFonts w:eastAsia="微软雅黑" w:hint="eastAsia"/>
          <w:sz w:val="18"/>
          <w:lang w:eastAsia="zh-CN"/>
        </w:rPr>
        <w:t xml:space="preserve"> </w:t>
      </w:r>
      <w:r w:rsidR="00770253">
        <w:rPr>
          <w:rFonts w:eastAsia="微软雅黑" w:hint="eastAsia"/>
          <w:sz w:val="18"/>
          <w:lang w:eastAsia="zh-CN"/>
        </w:rPr>
        <w:t>“</w:t>
      </w:r>
      <w:r w:rsidR="001368BE">
        <w:rPr>
          <w:rFonts w:eastAsia="微软雅黑" w:hint="eastAsia"/>
          <w:sz w:val="18"/>
          <w:lang w:eastAsia="zh-CN"/>
        </w:rPr>
        <w:t>固定</w:t>
      </w:r>
      <w:r w:rsidR="00770253">
        <w:rPr>
          <w:rFonts w:eastAsia="微软雅黑" w:hint="eastAsia"/>
          <w:sz w:val="18"/>
          <w:lang w:eastAsia="zh-CN"/>
        </w:rPr>
        <w:t>”的</w:t>
      </w:r>
      <w:r w:rsidR="00C24459">
        <w:rPr>
          <w:rFonts w:eastAsia="微软雅黑" w:hint="eastAsia"/>
          <w:sz w:val="18"/>
          <w:lang w:eastAsia="zh-CN"/>
        </w:rPr>
        <w:t>图标应放到应用程序栏中</w:t>
      </w:r>
      <w:r w:rsidR="0069776D">
        <w:rPr>
          <w:rFonts w:eastAsia="微软雅黑" w:hint="eastAsia"/>
          <w:sz w:val="18"/>
          <w:lang w:eastAsia="zh-CN"/>
        </w:rPr>
        <w:t>，表明该应用的某个条目或是分区</w:t>
      </w:r>
      <w:r w:rsidR="005C5F9E">
        <w:rPr>
          <w:rFonts w:eastAsia="微软雅黑" w:hint="eastAsia"/>
          <w:sz w:val="18"/>
          <w:lang w:eastAsia="zh-CN"/>
        </w:rPr>
        <w:t>可以</w:t>
      </w:r>
      <w:r w:rsidR="001368BE">
        <w:rPr>
          <w:rFonts w:eastAsia="微软雅黑" w:hint="eastAsia"/>
          <w:sz w:val="18"/>
          <w:lang w:eastAsia="zh-CN"/>
        </w:rPr>
        <w:t>固定</w:t>
      </w:r>
      <w:r w:rsidR="005C5F9E">
        <w:rPr>
          <w:rFonts w:eastAsia="微软雅黑" w:hint="eastAsia"/>
          <w:sz w:val="18"/>
          <w:lang w:eastAsia="zh-CN"/>
        </w:rPr>
        <w:t>到开始页面上。请不要复用已经存在的图标。</w:t>
      </w:r>
    </w:p>
    <w:p w:rsidR="005C5F9E" w:rsidRPr="00705ADD" w:rsidRDefault="001368BE" w:rsidP="00CE6A11">
      <w:pPr>
        <w:ind w:leftChars="425" w:left="850"/>
        <w:rPr>
          <w:rFonts w:eastAsia="微软雅黑"/>
          <w:sz w:val="18"/>
          <w:lang w:eastAsia="zh-CN"/>
        </w:rPr>
      </w:pPr>
      <w:r>
        <w:rPr>
          <w:rFonts w:eastAsia="微软雅黑" w:hint="eastAsia"/>
          <w:sz w:val="18"/>
          <w:lang w:eastAsia="zh-CN"/>
        </w:rPr>
        <w:t>固定</w:t>
      </w:r>
      <w:r w:rsidR="00770253">
        <w:rPr>
          <w:rFonts w:eastAsia="微软雅黑" w:hint="eastAsia"/>
          <w:sz w:val="18"/>
          <w:lang w:eastAsia="zh-CN"/>
        </w:rPr>
        <w:t>这一动作也可以通过长按上下文菜单激活，该功能可以在</w:t>
      </w:r>
      <w:r w:rsidR="00770253">
        <w:rPr>
          <w:rFonts w:eastAsia="微软雅黑" w:hint="eastAsia"/>
          <w:sz w:val="18"/>
          <w:lang w:eastAsia="zh-CN"/>
        </w:rPr>
        <w:t>Windows Phone</w:t>
      </w:r>
      <w:r w:rsidR="00770253">
        <w:rPr>
          <w:rFonts w:eastAsia="微软雅黑" w:hint="eastAsia"/>
          <w:sz w:val="18"/>
          <w:lang w:eastAsia="zh-CN"/>
        </w:rPr>
        <w:t>工具包中找到。</w:t>
      </w:r>
    </w:p>
    <w:p w:rsidR="00770253" w:rsidRDefault="001368BE" w:rsidP="00CE6A11">
      <w:pPr>
        <w:ind w:leftChars="425" w:left="850"/>
        <w:rPr>
          <w:rFonts w:eastAsia="微软雅黑"/>
          <w:sz w:val="18"/>
          <w:lang w:eastAsia="zh-CN"/>
        </w:rPr>
      </w:pPr>
      <w:r>
        <w:rPr>
          <w:rFonts w:eastAsia="微软雅黑" w:hint="eastAsia"/>
          <w:sz w:val="18"/>
          <w:lang w:eastAsia="zh-CN"/>
        </w:rPr>
        <w:t>固定</w:t>
      </w:r>
      <w:r w:rsidR="00770253">
        <w:rPr>
          <w:rFonts w:eastAsia="微软雅黑" w:hint="eastAsia"/>
          <w:sz w:val="18"/>
          <w:lang w:eastAsia="zh-CN"/>
        </w:rPr>
        <w:t>这一动作应由用户发起，或得到用户的允许。未经用户允许就在开始页面</w:t>
      </w:r>
      <w:r>
        <w:rPr>
          <w:rFonts w:eastAsia="微软雅黑" w:hint="eastAsia"/>
          <w:sz w:val="18"/>
          <w:lang w:eastAsia="zh-CN"/>
        </w:rPr>
        <w:t>固定</w:t>
      </w:r>
      <w:r w:rsidR="00770253">
        <w:rPr>
          <w:rFonts w:eastAsia="微软雅黑" w:hint="eastAsia"/>
          <w:sz w:val="18"/>
          <w:lang w:eastAsia="zh-CN"/>
        </w:rPr>
        <w:t>上应用的行为是不允许的。</w:t>
      </w:r>
    </w:p>
    <w:p w:rsidR="00B9125A" w:rsidRPr="007E6210" w:rsidRDefault="001368BE" w:rsidP="00B9125A">
      <w:pPr>
        <w:pStyle w:val="Heading4"/>
        <w:rPr>
          <w:rFonts w:eastAsia="微软雅黑"/>
          <w:lang w:eastAsia="zh-CN"/>
        </w:rPr>
      </w:pPr>
      <w:r>
        <w:rPr>
          <w:rFonts w:eastAsia="微软雅黑" w:hint="eastAsia"/>
          <w:lang w:eastAsia="zh-CN"/>
        </w:rPr>
        <w:t>解锁</w:t>
      </w:r>
    </w:p>
    <w:p w:rsidR="00770253" w:rsidRDefault="001368BE" w:rsidP="00B9125A">
      <w:pPr>
        <w:rPr>
          <w:rFonts w:eastAsia="微软雅黑"/>
          <w:sz w:val="18"/>
          <w:lang w:eastAsia="zh-CN"/>
        </w:rPr>
      </w:pPr>
      <w:r>
        <w:rPr>
          <w:rFonts w:eastAsia="微软雅黑" w:hint="eastAsia"/>
          <w:sz w:val="18"/>
          <w:lang w:eastAsia="zh-CN"/>
        </w:rPr>
        <w:t>解锁</w:t>
      </w:r>
      <w:r w:rsidR="00770253">
        <w:rPr>
          <w:rFonts w:eastAsia="微软雅黑" w:hint="eastAsia"/>
          <w:sz w:val="18"/>
          <w:lang w:eastAsia="zh-CN"/>
        </w:rPr>
        <w:t>这一动作需要由用户在开始页面完成，不需要在应用中显示</w:t>
      </w:r>
      <w:r>
        <w:rPr>
          <w:rFonts w:eastAsia="微软雅黑" w:hint="eastAsia"/>
          <w:sz w:val="18"/>
          <w:lang w:eastAsia="zh-CN"/>
        </w:rPr>
        <w:t>解锁</w:t>
      </w:r>
      <w:r w:rsidR="008375AE">
        <w:rPr>
          <w:rFonts w:eastAsia="微软雅黑" w:hint="eastAsia"/>
          <w:sz w:val="18"/>
          <w:lang w:eastAsia="zh-CN"/>
        </w:rPr>
        <w:t>的</w:t>
      </w:r>
      <w:r w:rsidR="00770253">
        <w:rPr>
          <w:rFonts w:eastAsia="微软雅黑" w:hint="eastAsia"/>
          <w:sz w:val="18"/>
          <w:lang w:eastAsia="zh-CN"/>
        </w:rPr>
        <w:t>动作</w:t>
      </w:r>
      <w:r w:rsidR="008375AE">
        <w:rPr>
          <w:rFonts w:eastAsia="微软雅黑" w:hint="eastAsia"/>
          <w:sz w:val="18"/>
          <w:lang w:eastAsia="zh-CN"/>
        </w:rPr>
        <w:t>。</w:t>
      </w:r>
    </w:p>
    <w:p w:rsidR="006944DB" w:rsidRPr="008A2AB0" w:rsidRDefault="008375AE" w:rsidP="006944DB">
      <w:pPr>
        <w:pStyle w:val="Heading4"/>
        <w:rPr>
          <w:rFonts w:eastAsia="微软雅黑"/>
        </w:rPr>
      </w:pPr>
      <w:r>
        <w:rPr>
          <w:rFonts w:eastAsia="微软雅黑" w:hint="eastAsia"/>
          <w:lang w:eastAsia="zh-CN"/>
        </w:rPr>
        <w:t>硬件返回</w:t>
      </w:r>
      <w:r w:rsidR="001368BE">
        <w:rPr>
          <w:rFonts w:eastAsia="微软雅黑" w:hint="eastAsia"/>
          <w:lang w:eastAsia="zh-CN"/>
        </w:rPr>
        <w:t>按键</w:t>
      </w:r>
    </w:p>
    <w:p w:rsidR="008375AE" w:rsidRPr="00705ADD" w:rsidRDefault="008375AE" w:rsidP="006944DB">
      <w:pPr>
        <w:rPr>
          <w:rFonts w:eastAsia="微软雅黑"/>
          <w:sz w:val="18"/>
          <w:lang w:eastAsia="zh-CN"/>
        </w:rPr>
      </w:pPr>
      <w:r>
        <w:rPr>
          <w:rFonts w:eastAsia="微软雅黑" w:hint="eastAsia"/>
          <w:sz w:val="18"/>
          <w:lang w:eastAsia="zh-CN"/>
        </w:rPr>
        <w:t>如果用户通过点击自</w:t>
      </w:r>
      <w:r w:rsidR="001368BE">
        <w:rPr>
          <w:rFonts w:eastAsia="微软雅黑" w:hint="eastAsia"/>
          <w:sz w:val="18"/>
          <w:lang w:eastAsia="zh-CN"/>
        </w:rPr>
        <w:t>固定磁贴</w:t>
      </w:r>
      <w:r>
        <w:rPr>
          <w:rFonts w:eastAsia="微软雅黑" w:hint="eastAsia"/>
          <w:sz w:val="18"/>
          <w:lang w:eastAsia="zh-CN"/>
        </w:rPr>
        <w:t>来启动一个应用，此时点击硬件返回</w:t>
      </w:r>
      <w:r w:rsidR="001368BE">
        <w:rPr>
          <w:rFonts w:eastAsia="微软雅黑" w:hint="eastAsia"/>
          <w:sz w:val="18"/>
          <w:lang w:eastAsia="zh-CN"/>
        </w:rPr>
        <w:t>按键</w:t>
      </w:r>
      <w:r>
        <w:rPr>
          <w:rFonts w:eastAsia="微软雅黑" w:hint="eastAsia"/>
          <w:sz w:val="18"/>
          <w:lang w:eastAsia="zh-CN"/>
        </w:rPr>
        <w:t>后应退出应用（即返回开始页面）。硬件返回</w:t>
      </w:r>
      <w:r w:rsidR="001368BE">
        <w:rPr>
          <w:rFonts w:eastAsia="微软雅黑" w:hint="eastAsia"/>
          <w:sz w:val="18"/>
          <w:lang w:eastAsia="zh-CN"/>
        </w:rPr>
        <w:t>按键</w:t>
      </w:r>
      <w:r>
        <w:rPr>
          <w:rFonts w:eastAsia="微软雅黑" w:hint="eastAsia"/>
          <w:sz w:val="18"/>
          <w:lang w:eastAsia="zh-CN"/>
        </w:rPr>
        <w:t>引起的行为任何情况下都不应发生变化。</w:t>
      </w:r>
    </w:p>
    <w:p w:rsidR="006944DB" w:rsidRDefault="006944DB" w:rsidP="006944DB">
      <w:pPr>
        <w:pStyle w:val="Heading2"/>
        <w:numPr>
          <w:ilvl w:val="0"/>
          <w:numId w:val="0"/>
        </w:numPr>
        <w:ind w:left="851"/>
        <w:rPr>
          <w:rFonts w:eastAsia="微软雅黑"/>
          <w:sz w:val="52"/>
          <w:lang w:eastAsia="zh-CN"/>
        </w:rPr>
      </w:pPr>
    </w:p>
    <w:p w:rsidR="00AA3DEB" w:rsidRPr="00B01960" w:rsidRDefault="00AA3DEB" w:rsidP="00AA3DEB">
      <w:pPr>
        <w:rPr>
          <w:rFonts w:eastAsiaTheme="minorEastAsia"/>
          <w:lang w:eastAsia="zh-CN"/>
        </w:rPr>
        <w:sectPr w:rsidR="00AA3DEB" w:rsidRPr="00B01960" w:rsidSect="00283220">
          <w:pgSz w:w="11906" w:h="16838"/>
          <w:pgMar w:top="720" w:right="720" w:bottom="720" w:left="720" w:header="708" w:footer="283" w:gutter="0"/>
          <w:pgNumType w:start="1"/>
          <w:cols w:space="708"/>
          <w:docGrid w:linePitch="360"/>
        </w:sectPr>
      </w:pPr>
    </w:p>
    <w:p w:rsidR="002345B1" w:rsidRPr="008375AE" w:rsidRDefault="008375AE" w:rsidP="002345B1">
      <w:pPr>
        <w:pStyle w:val="Heading2"/>
        <w:ind w:hanging="1021"/>
        <w:rPr>
          <w:rFonts w:eastAsia="微软雅黑"/>
          <w:sz w:val="44"/>
          <w:szCs w:val="44"/>
        </w:rPr>
      </w:pPr>
      <w:bookmarkStart w:id="38" w:name="_Toc310927128"/>
      <w:r w:rsidRPr="008375AE">
        <w:rPr>
          <w:rFonts w:eastAsia="微软雅黑" w:hint="eastAsia"/>
          <w:sz w:val="44"/>
          <w:szCs w:val="44"/>
          <w:lang w:eastAsia="zh-CN"/>
        </w:rPr>
        <w:lastRenderedPageBreak/>
        <w:t>应该修改</w:t>
      </w:r>
      <w:bookmarkEnd w:id="38"/>
    </w:p>
    <w:p w:rsidR="002345B1" w:rsidRPr="008A2AB0" w:rsidRDefault="008375AE" w:rsidP="004B39EB">
      <w:pPr>
        <w:pStyle w:val="Heading3"/>
        <w:rPr>
          <w:rFonts w:eastAsia="微软雅黑"/>
        </w:rPr>
      </w:pPr>
      <w:bookmarkStart w:id="39" w:name="_Toc310927129"/>
      <w:r>
        <w:rPr>
          <w:rFonts w:eastAsia="微软雅黑" w:hint="eastAsia"/>
          <w:lang w:eastAsia="zh-CN"/>
        </w:rPr>
        <w:t>全景视图控件</w:t>
      </w:r>
      <w:bookmarkEnd w:id="39"/>
    </w:p>
    <w:p w:rsidR="002345B1" w:rsidRPr="008A2AB0" w:rsidRDefault="008375AE" w:rsidP="002345B1">
      <w:pPr>
        <w:pStyle w:val="Heading4"/>
        <w:ind w:hanging="1021"/>
        <w:rPr>
          <w:rFonts w:eastAsia="微软雅黑"/>
        </w:rPr>
      </w:pPr>
      <w:r>
        <w:rPr>
          <w:rFonts w:eastAsia="微软雅黑" w:hint="eastAsia"/>
          <w:lang w:eastAsia="zh-CN"/>
        </w:rPr>
        <w:t>背景</w:t>
      </w:r>
    </w:p>
    <w:p w:rsidR="008375AE" w:rsidRPr="00D83304" w:rsidRDefault="008375AE" w:rsidP="002345B1">
      <w:pPr>
        <w:rPr>
          <w:rFonts w:eastAsia="微软雅黑"/>
          <w:color w:val="000000" w:themeColor="text1"/>
          <w:sz w:val="18"/>
          <w:lang w:eastAsia="zh-CN"/>
        </w:rPr>
      </w:pPr>
      <w:r>
        <w:rPr>
          <w:rFonts w:eastAsia="微软雅黑" w:hint="eastAsia"/>
          <w:sz w:val="18"/>
          <w:lang w:eastAsia="zh-CN"/>
        </w:rPr>
        <w:t>全景视图控件应有背景图像，可以是包含品牌元素的纹理图案，</w:t>
      </w:r>
      <w:r w:rsidR="0069776D">
        <w:rPr>
          <w:rFonts w:eastAsia="微软雅黑" w:hint="eastAsia"/>
          <w:sz w:val="18"/>
          <w:lang w:eastAsia="zh-CN"/>
        </w:rPr>
        <w:t>图像或照片。</w:t>
      </w:r>
      <w:bookmarkStart w:id="40" w:name="OLE_LINK5"/>
      <w:bookmarkStart w:id="41" w:name="OLE_LINK6"/>
      <w:r w:rsidR="00D83304">
        <w:rPr>
          <w:rFonts w:eastAsia="微软雅黑" w:hint="eastAsia"/>
          <w:color w:val="000000" w:themeColor="text1"/>
          <w:sz w:val="18"/>
          <w:lang w:eastAsia="zh-CN"/>
        </w:rPr>
        <w:t>较理想的情况下，背景应是</w:t>
      </w:r>
      <w:r w:rsidR="000B18B9" w:rsidRPr="00D83304">
        <w:rPr>
          <w:rFonts w:eastAsia="微软雅黑" w:hint="eastAsia"/>
          <w:color w:val="000000" w:themeColor="text1"/>
          <w:sz w:val="18"/>
          <w:lang w:eastAsia="zh-CN"/>
        </w:rPr>
        <w:t>吸引</w:t>
      </w:r>
      <w:r w:rsidR="0069776D" w:rsidRPr="00D83304">
        <w:rPr>
          <w:rFonts w:eastAsia="微软雅黑" w:hint="eastAsia"/>
          <w:color w:val="000000" w:themeColor="text1"/>
          <w:sz w:val="18"/>
          <w:lang w:eastAsia="zh-CN"/>
        </w:rPr>
        <w:t>人</w:t>
      </w:r>
      <w:r w:rsidR="00D83304">
        <w:rPr>
          <w:rFonts w:eastAsia="微软雅黑" w:hint="eastAsia"/>
          <w:color w:val="000000" w:themeColor="text1"/>
          <w:sz w:val="18"/>
          <w:lang w:eastAsia="zh-CN"/>
        </w:rPr>
        <w:t>的并且最好</w:t>
      </w:r>
      <w:r w:rsidR="00D83304" w:rsidRPr="00D83304">
        <w:rPr>
          <w:rFonts w:eastAsia="微软雅黑" w:hint="eastAsia"/>
          <w:color w:val="000000" w:themeColor="text1"/>
          <w:sz w:val="18"/>
          <w:lang w:eastAsia="zh-CN"/>
        </w:rPr>
        <w:t>前后连续。</w:t>
      </w:r>
    </w:p>
    <w:bookmarkEnd w:id="40"/>
    <w:bookmarkEnd w:id="41"/>
    <w:p w:rsidR="002345B1" w:rsidRPr="008A2AB0" w:rsidRDefault="0069776D" w:rsidP="002345B1">
      <w:pPr>
        <w:pStyle w:val="Heading4"/>
        <w:ind w:hanging="1021"/>
        <w:rPr>
          <w:rFonts w:eastAsia="微软雅黑"/>
        </w:rPr>
      </w:pPr>
      <w:r>
        <w:rPr>
          <w:rFonts w:eastAsia="微软雅黑" w:hint="eastAsia"/>
          <w:lang w:eastAsia="zh-CN"/>
        </w:rPr>
        <w:t>浮动</w:t>
      </w:r>
      <w:r w:rsidR="0085618B" w:rsidRPr="0085618B">
        <w:rPr>
          <w:rFonts w:eastAsia="微软雅黑" w:hint="eastAsia"/>
          <w:lang w:eastAsia="zh-CN"/>
        </w:rPr>
        <w:t>按键</w:t>
      </w:r>
    </w:p>
    <w:p w:rsidR="0069776D" w:rsidRDefault="0069776D" w:rsidP="002345B1">
      <w:pPr>
        <w:rPr>
          <w:rFonts w:eastAsia="微软雅黑"/>
          <w:sz w:val="18"/>
          <w:lang w:eastAsia="zh-CN"/>
        </w:rPr>
      </w:pPr>
      <w:r>
        <w:rPr>
          <w:rFonts w:eastAsia="微软雅黑" w:hint="eastAsia"/>
          <w:sz w:val="18"/>
          <w:lang w:eastAsia="zh-CN"/>
        </w:rPr>
        <w:t>浮动</w:t>
      </w:r>
      <w:r w:rsidR="0085618B">
        <w:rPr>
          <w:rFonts w:eastAsia="微软雅黑" w:hint="eastAsia"/>
          <w:sz w:val="18"/>
          <w:lang w:eastAsia="zh-CN"/>
        </w:rPr>
        <w:t>按键</w:t>
      </w:r>
      <w:r w:rsidRPr="0085618B">
        <w:rPr>
          <w:rFonts w:eastAsia="微软雅黑" w:hint="eastAsia"/>
          <w:sz w:val="18"/>
          <w:lang w:eastAsia="zh-CN"/>
        </w:rPr>
        <w:t>应尽</w:t>
      </w:r>
      <w:r>
        <w:rPr>
          <w:rFonts w:eastAsia="微软雅黑" w:hint="eastAsia"/>
          <w:sz w:val="18"/>
          <w:lang w:eastAsia="zh-CN"/>
        </w:rPr>
        <w:t>量避免。</w:t>
      </w:r>
    </w:p>
    <w:p w:rsidR="002345B1" w:rsidRPr="008A2AB0" w:rsidRDefault="0069776D" w:rsidP="002345B1">
      <w:pPr>
        <w:pStyle w:val="Heading4"/>
        <w:ind w:hanging="1021"/>
        <w:rPr>
          <w:rFonts w:eastAsia="微软雅黑"/>
        </w:rPr>
      </w:pPr>
      <w:r>
        <w:rPr>
          <w:rFonts w:eastAsia="微软雅黑" w:hint="eastAsia"/>
          <w:lang w:eastAsia="zh-CN"/>
        </w:rPr>
        <w:t>窗格数目</w:t>
      </w:r>
    </w:p>
    <w:p w:rsidR="0069776D" w:rsidRDefault="0069776D" w:rsidP="002345B1">
      <w:pPr>
        <w:rPr>
          <w:rFonts w:eastAsia="微软雅黑"/>
          <w:sz w:val="18"/>
          <w:lang w:eastAsia="zh-CN"/>
        </w:rPr>
      </w:pPr>
      <w:r>
        <w:rPr>
          <w:rFonts w:eastAsia="微软雅黑" w:hint="eastAsia"/>
          <w:sz w:val="18"/>
          <w:lang w:eastAsia="zh-CN"/>
        </w:rPr>
        <w:t>最多</w:t>
      </w:r>
      <w:r>
        <w:rPr>
          <w:rFonts w:eastAsia="微软雅黑" w:hint="eastAsia"/>
          <w:sz w:val="18"/>
          <w:lang w:eastAsia="zh-CN"/>
        </w:rPr>
        <w:t>5-6</w:t>
      </w:r>
      <w:r>
        <w:rPr>
          <w:rFonts w:eastAsia="微软雅黑" w:hint="eastAsia"/>
          <w:sz w:val="18"/>
          <w:lang w:eastAsia="zh-CN"/>
        </w:rPr>
        <w:t>个窗格</w:t>
      </w:r>
    </w:p>
    <w:p w:rsidR="002345B1" w:rsidRPr="008A2AB0" w:rsidRDefault="0069776D" w:rsidP="002345B1">
      <w:pPr>
        <w:pStyle w:val="Heading4"/>
        <w:ind w:hanging="1021"/>
        <w:rPr>
          <w:rFonts w:eastAsia="微软雅黑"/>
        </w:rPr>
      </w:pPr>
      <w:r>
        <w:rPr>
          <w:rFonts w:eastAsia="微软雅黑" w:hint="eastAsia"/>
          <w:lang w:eastAsia="zh-CN"/>
        </w:rPr>
        <w:t>对全景视图的标题做适当修改</w:t>
      </w:r>
    </w:p>
    <w:p w:rsidR="0069776D" w:rsidRDefault="0069776D" w:rsidP="002345B1">
      <w:pPr>
        <w:rPr>
          <w:rFonts w:eastAsia="微软雅黑"/>
          <w:sz w:val="18"/>
          <w:lang w:eastAsia="zh-CN"/>
        </w:rPr>
      </w:pPr>
      <w:r w:rsidRPr="0094229C">
        <w:rPr>
          <w:rFonts w:eastAsia="微软雅黑" w:hint="eastAsia"/>
          <w:color w:val="000000" w:themeColor="text1"/>
          <w:sz w:val="18"/>
          <w:lang w:eastAsia="zh-CN"/>
        </w:rPr>
        <w:t>全景视图标题应具有动画效果。全景视图标题的变动频率，相对于最顶端的内容层较慢，而且比背景动画慢（如果有）</w:t>
      </w:r>
      <w:r w:rsidRPr="00B13CAB">
        <w:rPr>
          <w:rFonts w:eastAsia="微软雅黑" w:hint="eastAsia"/>
          <w:color w:val="4121FF"/>
          <w:sz w:val="18"/>
          <w:lang w:eastAsia="zh-CN"/>
        </w:rPr>
        <w:t>。</w:t>
      </w:r>
    </w:p>
    <w:p w:rsidR="002345B1" w:rsidRPr="008A2AB0" w:rsidRDefault="0069776D" w:rsidP="002345B1">
      <w:pPr>
        <w:pStyle w:val="Heading4"/>
        <w:ind w:hanging="1021"/>
        <w:rPr>
          <w:rFonts w:eastAsia="微软雅黑"/>
        </w:rPr>
      </w:pPr>
      <w:r>
        <w:rPr>
          <w:rFonts w:eastAsia="微软雅黑" w:hint="eastAsia"/>
          <w:lang w:eastAsia="zh-CN"/>
        </w:rPr>
        <w:t>大量垂直滚动窗格</w:t>
      </w:r>
    </w:p>
    <w:p w:rsidR="0069776D" w:rsidRPr="0094229C" w:rsidRDefault="0069776D" w:rsidP="0069776D">
      <w:pPr>
        <w:rPr>
          <w:rFonts w:eastAsia="微软雅黑"/>
          <w:color w:val="000000" w:themeColor="text1"/>
          <w:sz w:val="18"/>
          <w:lang w:eastAsia="zh-CN"/>
        </w:rPr>
      </w:pPr>
      <w:r w:rsidRPr="0094229C">
        <w:rPr>
          <w:rFonts w:eastAsia="微软雅黑" w:hint="eastAsia"/>
          <w:color w:val="000000" w:themeColor="text1"/>
          <w:sz w:val="18"/>
          <w:lang w:eastAsia="zh-CN"/>
        </w:rPr>
        <w:t>所有全景视图窗格都不应提供垂直滚动。如果确实需要，那么枢轴视图控件会更加适合。使用多种不同全景视图窗格（垂直的和水平的）能够整体提升用户体验并使全景视图导航更容易。</w:t>
      </w:r>
    </w:p>
    <w:p w:rsidR="002345B1" w:rsidRPr="008A2AB0" w:rsidRDefault="0069776D" w:rsidP="002345B1">
      <w:pPr>
        <w:pStyle w:val="Heading4"/>
        <w:ind w:hanging="1021"/>
        <w:rPr>
          <w:rFonts w:eastAsia="微软雅黑"/>
        </w:rPr>
      </w:pPr>
      <w:r>
        <w:rPr>
          <w:rFonts w:eastAsia="微软雅黑" w:hint="eastAsia"/>
          <w:lang w:eastAsia="zh-CN"/>
        </w:rPr>
        <w:t>大小写，分区标题大小</w:t>
      </w:r>
    </w:p>
    <w:p w:rsidR="0069776D" w:rsidRPr="0069776D" w:rsidRDefault="0069776D" w:rsidP="008408E0">
      <w:pPr>
        <w:rPr>
          <w:rFonts w:ascii="Segoe UI" w:eastAsia="微软雅黑" w:hAnsi="Segoe UI" w:cs="Segoe UI"/>
          <w:sz w:val="18"/>
          <w:szCs w:val="20"/>
          <w:lang w:eastAsia="zh-CN"/>
        </w:rPr>
      </w:pPr>
      <w:r w:rsidRPr="0069776D">
        <w:rPr>
          <w:rFonts w:ascii="Segoe UI" w:eastAsia="微软雅黑" w:hAnsi="Segoe UI" w:cs="Segoe UI" w:hint="eastAsia"/>
          <w:sz w:val="18"/>
          <w:szCs w:val="20"/>
          <w:lang w:eastAsia="zh-CN"/>
        </w:rPr>
        <w:t>全景视图分区标题应使用纯文本，应使用小写字母并且字体应大于相应区域的内容。有</w:t>
      </w:r>
      <w:r w:rsidRPr="0069776D">
        <w:rPr>
          <w:rFonts w:ascii="Segoe UI" w:eastAsia="微软雅黑" w:hAnsi="Segoe UI" w:cs="Segoe UI" w:hint="eastAsia"/>
          <w:sz w:val="18"/>
          <w:szCs w:val="20"/>
          <w:lang w:eastAsia="zh-CN"/>
        </w:rPr>
        <w:t>Photoshop</w:t>
      </w:r>
      <w:r w:rsidRPr="0069776D">
        <w:rPr>
          <w:rFonts w:ascii="Segoe UI" w:eastAsia="微软雅黑" w:hAnsi="Segoe UI" w:cs="Segoe UI" w:hint="eastAsia"/>
          <w:sz w:val="18"/>
          <w:szCs w:val="20"/>
          <w:lang w:eastAsia="zh-CN"/>
        </w:rPr>
        <w:t>模板可以辅助全景视图设计</w:t>
      </w:r>
    </w:p>
    <w:p w:rsidR="002345B1" w:rsidRPr="008A2AB0" w:rsidRDefault="00CE2BF2" w:rsidP="008408E0">
      <w:pPr>
        <w:rPr>
          <w:rFonts w:eastAsia="微软雅黑"/>
          <w:sz w:val="18"/>
        </w:rPr>
      </w:pPr>
      <w:hyperlink r:id="rId41" w:history="1">
        <w:r w:rsidR="00392217" w:rsidRPr="008A2AB0">
          <w:rPr>
            <w:rStyle w:val="Hyperlink"/>
            <w:rFonts w:ascii="Segoe UI" w:eastAsia="微软雅黑" w:hAnsi="Segoe UI" w:cs="Segoe UI"/>
            <w:sz w:val="18"/>
            <w:szCs w:val="18"/>
          </w:rPr>
          <w:t>http://go.microsoft.com/fwlink/?LinkId=196225</w:t>
        </w:r>
      </w:hyperlink>
      <w:r w:rsidR="008408E0" w:rsidRPr="008A2AB0">
        <w:rPr>
          <w:rFonts w:eastAsia="微软雅黑"/>
          <w:sz w:val="18"/>
        </w:rPr>
        <w:br/>
      </w:r>
    </w:p>
    <w:p w:rsidR="002345B1" w:rsidRPr="008A2AB0" w:rsidRDefault="0069776D" w:rsidP="006944DB">
      <w:pPr>
        <w:pStyle w:val="Heading3"/>
        <w:keepNext/>
        <w:keepLines/>
        <w:rPr>
          <w:rFonts w:eastAsia="微软雅黑"/>
        </w:rPr>
      </w:pPr>
      <w:bookmarkStart w:id="42" w:name="_Toc310927130"/>
      <w:r>
        <w:rPr>
          <w:rFonts w:eastAsia="微软雅黑" w:hint="eastAsia"/>
          <w:lang w:eastAsia="zh-CN"/>
        </w:rPr>
        <w:lastRenderedPageBreak/>
        <w:t>页面转换</w:t>
      </w:r>
      <w:bookmarkEnd w:id="42"/>
    </w:p>
    <w:p w:rsidR="0069776D" w:rsidRDefault="0069776D" w:rsidP="006944DB">
      <w:pPr>
        <w:keepNext/>
        <w:keepLines/>
        <w:rPr>
          <w:rFonts w:eastAsia="微软雅黑"/>
          <w:sz w:val="18"/>
          <w:lang w:eastAsia="zh-CN"/>
        </w:rPr>
      </w:pPr>
      <w:r>
        <w:rPr>
          <w:rFonts w:eastAsia="微软雅黑" w:hint="eastAsia"/>
          <w:sz w:val="18"/>
          <w:lang w:eastAsia="zh-CN"/>
        </w:rPr>
        <w:t>页面之间的转换应有动画，这一效果可以在</w:t>
      </w:r>
      <w:r>
        <w:rPr>
          <w:rFonts w:eastAsia="微软雅黑" w:hint="eastAsia"/>
          <w:sz w:val="18"/>
          <w:lang w:eastAsia="zh-CN"/>
        </w:rPr>
        <w:t>Windows Phone</w:t>
      </w:r>
      <w:r>
        <w:rPr>
          <w:rFonts w:eastAsia="微软雅黑" w:hint="eastAsia"/>
          <w:sz w:val="18"/>
          <w:lang w:eastAsia="zh-CN"/>
        </w:rPr>
        <w:t>工具包中的</w:t>
      </w:r>
      <w:r>
        <w:rPr>
          <w:rFonts w:eastAsia="微软雅黑" w:hint="eastAsia"/>
          <w:sz w:val="18"/>
          <w:lang w:eastAsia="zh-CN"/>
        </w:rPr>
        <w:t>Silverlight</w:t>
      </w:r>
      <w:r>
        <w:rPr>
          <w:rFonts w:eastAsia="微软雅黑" w:hint="eastAsia"/>
          <w:sz w:val="18"/>
          <w:lang w:eastAsia="zh-CN"/>
        </w:rPr>
        <w:t>找到。</w:t>
      </w:r>
    </w:p>
    <w:p w:rsidR="002345B1" w:rsidRPr="008A2AB0" w:rsidRDefault="002345B1" w:rsidP="006944DB">
      <w:pPr>
        <w:keepNext/>
        <w:keepLines/>
        <w:rPr>
          <w:rStyle w:val="Hyperlink"/>
          <w:rFonts w:eastAsia="微软雅黑"/>
          <w:sz w:val="18"/>
        </w:rPr>
      </w:pPr>
      <w:r w:rsidRPr="008A2AB0">
        <w:rPr>
          <w:rFonts w:eastAsia="微软雅黑"/>
          <w:sz w:val="18"/>
        </w:rPr>
        <w:t xml:space="preserve">  </w:t>
      </w:r>
      <w:hyperlink r:id="rId42" w:history="1">
        <w:r w:rsidRPr="008A2AB0">
          <w:rPr>
            <w:rStyle w:val="Hyperlink"/>
            <w:rFonts w:eastAsia="微软雅黑"/>
            <w:sz w:val="18"/>
          </w:rPr>
          <w:t>http://silverlight.codeplex.com/releases/view/60291</w:t>
        </w:r>
      </w:hyperlink>
    </w:p>
    <w:p w:rsidR="002345B1" w:rsidRPr="008A2AB0" w:rsidRDefault="002345B1" w:rsidP="006944DB">
      <w:pPr>
        <w:keepNext/>
        <w:keepLines/>
        <w:rPr>
          <w:rFonts w:eastAsia="微软雅黑"/>
        </w:rPr>
      </w:pPr>
      <w:r w:rsidRPr="008A2AB0">
        <w:rPr>
          <w:rFonts w:eastAsia="微软雅黑"/>
          <w:noProof/>
          <w:lang w:val="en-US" w:eastAsia="zh-CN"/>
        </w:rPr>
        <w:drawing>
          <wp:inline distT="0" distB="0" distL="0" distR="0">
            <wp:extent cx="5029200" cy="41338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4133850"/>
                    </a:xfrm>
                    <a:prstGeom prst="rect">
                      <a:avLst/>
                    </a:prstGeom>
                    <a:noFill/>
                    <a:ln>
                      <a:noFill/>
                    </a:ln>
                  </pic:spPr>
                </pic:pic>
              </a:graphicData>
            </a:graphic>
          </wp:inline>
        </w:drawing>
      </w:r>
    </w:p>
    <w:p w:rsidR="002345B1" w:rsidRPr="008A2AB0" w:rsidRDefault="0069776D" w:rsidP="004B39EB">
      <w:pPr>
        <w:pStyle w:val="Heading3"/>
        <w:rPr>
          <w:rFonts w:eastAsia="微软雅黑"/>
        </w:rPr>
      </w:pPr>
      <w:bookmarkStart w:id="43" w:name="_Toc310927131"/>
      <w:r>
        <w:rPr>
          <w:rFonts w:eastAsia="微软雅黑" w:hint="eastAsia"/>
          <w:lang w:eastAsia="zh-CN"/>
        </w:rPr>
        <w:t>列表</w:t>
      </w:r>
      <w:bookmarkEnd w:id="43"/>
    </w:p>
    <w:p w:rsidR="00BE31DF" w:rsidRPr="008A2AB0" w:rsidRDefault="0069776D" w:rsidP="00BE31DF">
      <w:pPr>
        <w:pStyle w:val="Heading4"/>
        <w:ind w:hanging="1021"/>
        <w:rPr>
          <w:rFonts w:eastAsia="微软雅黑"/>
        </w:rPr>
      </w:pPr>
      <w:r>
        <w:rPr>
          <w:rFonts w:eastAsia="微软雅黑" w:hint="eastAsia"/>
          <w:lang w:eastAsia="zh-CN"/>
        </w:rPr>
        <w:t>背景</w:t>
      </w:r>
    </w:p>
    <w:p w:rsidR="0069776D" w:rsidRDefault="0069776D" w:rsidP="00BE31DF">
      <w:pPr>
        <w:rPr>
          <w:rFonts w:eastAsia="微软雅黑"/>
          <w:sz w:val="18"/>
          <w:szCs w:val="18"/>
          <w:lang w:eastAsia="zh-CN"/>
        </w:rPr>
      </w:pPr>
      <w:r>
        <w:rPr>
          <w:rFonts w:eastAsia="微软雅黑" w:hint="eastAsia"/>
          <w:sz w:val="18"/>
          <w:szCs w:val="18"/>
          <w:lang w:eastAsia="zh-CN"/>
        </w:rPr>
        <w:t>不建议列表有背景，但如果是为了体现品牌化或是基于对比度的要求那么是允许的。可以通过对文字前景使用任意强调色来代替列表背景。</w:t>
      </w:r>
    </w:p>
    <w:p w:rsidR="002345B1" w:rsidRPr="008A2AB0" w:rsidRDefault="0069776D" w:rsidP="002345B1">
      <w:pPr>
        <w:pStyle w:val="Heading4"/>
        <w:ind w:hanging="1021"/>
        <w:rPr>
          <w:rFonts w:eastAsia="微软雅黑"/>
        </w:rPr>
      </w:pPr>
      <w:r>
        <w:rPr>
          <w:rFonts w:eastAsia="微软雅黑" w:hint="eastAsia"/>
          <w:lang w:eastAsia="zh-CN"/>
        </w:rPr>
        <w:t>布局</w:t>
      </w:r>
    </w:p>
    <w:p w:rsidR="002345B1" w:rsidRPr="008A2AB0" w:rsidRDefault="0069776D" w:rsidP="002345B1">
      <w:pPr>
        <w:rPr>
          <w:rFonts w:eastAsia="微软雅黑"/>
          <w:sz w:val="18"/>
          <w:lang w:eastAsia="zh-CN"/>
        </w:rPr>
      </w:pPr>
      <w:r>
        <w:rPr>
          <w:rFonts w:eastAsia="微软雅黑" w:hint="eastAsia"/>
          <w:sz w:val="18"/>
          <w:lang w:eastAsia="zh-CN"/>
        </w:rPr>
        <w:t>通过调整文字大小和颜色来建立列表项的层次感，请参考展示</w:t>
      </w:r>
      <w:r>
        <w:rPr>
          <w:rFonts w:eastAsia="微软雅黑" w:hint="eastAsia"/>
          <w:sz w:val="18"/>
          <w:lang w:eastAsia="zh-CN"/>
        </w:rPr>
        <w:t>Photoshop</w:t>
      </w:r>
      <w:r>
        <w:rPr>
          <w:rFonts w:eastAsia="微软雅黑" w:hint="eastAsia"/>
          <w:sz w:val="18"/>
          <w:lang w:eastAsia="zh-CN"/>
        </w:rPr>
        <w:t>中各种列表样式模板</w:t>
      </w:r>
      <w:r w:rsidR="008408E0" w:rsidRPr="008A2AB0">
        <w:rPr>
          <w:rFonts w:eastAsia="微软雅黑"/>
          <w:sz w:val="18"/>
          <w:lang w:eastAsia="zh-CN"/>
        </w:rPr>
        <w:t xml:space="preserve"> </w:t>
      </w:r>
      <w:r w:rsidR="008408E0" w:rsidRPr="008A2AB0">
        <w:rPr>
          <w:rFonts w:eastAsia="微软雅黑"/>
          <w:sz w:val="18"/>
          <w:lang w:eastAsia="zh-CN"/>
        </w:rPr>
        <w:br/>
      </w:r>
      <w:hyperlink r:id="rId44" w:history="1">
        <w:r w:rsidR="008408E0" w:rsidRPr="008A2AB0">
          <w:rPr>
            <w:rStyle w:val="Hyperlink"/>
            <w:rFonts w:ascii="Segoe UI" w:eastAsia="微软雅黑" w:hAnsi="Segoe UI" w:cs="Segoe UI"/>
            <w:sz w:val="18"/>
            <w:szCs w:val="18"/>
            <w:lang w:eastAsia="zh-CN"/>
          </w:rPr>
          <w:t>http://go.microsoft.com/fwlink/?LinkId=196225</w:t>
        </w:r>
      </w:hyperlink>
      <w:r w:rsidR="008408E0" w:rsidRPr="008A2AB0">
        <w:rPr>
          <w:rFonts w:eastAsia="微软雅黑"/>
          <w:sz w:val="18"/>
          <w:lang w:eastAsia="zh-CN"/>
        </w:rPr>
        <w:br/>
      </w:r>
    </w:p>
    <w:p w:rsidR="002345B1" w:rsidRPr="008A2AB0" w:rsidRDefault="001368BE" w:rsidP="004B39EB">
      <w:pPr>
        <w:pStyle w:val="Heading3"/>
        <w:rPr>
          <w:rFonts w:eastAsia="微软雅黑"/>
        </w:rPr>
      </w:pPr>
      <w:bookmarkStart w:id="44" w:name="_Toc310927132"/>
      <w:r>
        <w:rPr>
          <w:rFonts w:eastAsia="微软雅黑" w:hint="eastAsia"/>
          <w:lang w:eastAsia="zh-CN"/>
        </w:rPr>
        <w:t>语言</w:t>
      </w:r>
      <w:r w:rsidR="0069776D">
        <w:rPr>
          <w:rFonts w:eastAsia="微软雅黑" w:hint="eastAsia"/>
          <w:lang w:eastAsia="zh-CN"/>
        </w:rPr>
        <w:t>和语气</w:t>
      </w:r>
      <w:bookmarkEnd w:id="44"/>
    </w:p>
    <w:p w:rsidR="0069776D" w:rsidRPr="008A2AB0" w:rsidRDefault="0069776D" w:rsidP="002345B1">
      <w:pPr>
        <w:rPr>
          <w:rFonts w:eastAsia="微软雅黑"/>
          <w:sz w:val="18"/>
          <w:lang w:eastAsia="zh-CN"/>
        </w:rPr>
      </w:pPr>
      <w:r>
        <w:rPr>
          <w:rFonts w:eastAsia="微软雅黑" w:hint="eastAsia"/>
          <w:sz w:val="18"/>
          <w:lang w:eastAsia="zh-CN"/>
        </w:rPr>
        <w:t>请不要使用计算机</w:t>
      </w:r>
      <w:r w:rsidR="001C13C0">
        <w:rPr>
          <w:rFonts w:eastAsia="微软雅黑" w:hint="eastAsia"/>
          <w:sz w:val="18"/>
          <w:lang w:eastAsia="zh-CN"/>
        </w:rPr>
        <w:t>术语</w:t>
      </w:r>
      <w:r>
        <w:rPr>
          <w:rFonts w:eastAsia="微软雅黑" w:hint="eastAsia"/>
          <w:sz w:val="18"/>
          <w:lang w:eastAsia="zh-CN"/>
        </w:rPr>
        <w:t>、十六进制错误代码或是需要计算机知识才能理解的文字。请使用标准清晰的语气，并用用户使用的语言来表达。</w:t>
      </w:r>
    </w:p>
    <w:p w:rsidR="0069776D" w:rsidRDefault="0069776D" w:rsidP="00C51A68">
      <w:pPr>
        <w:rPr>
          <w:rFonts w:eastAsia="微软雅黑"/>
          <w:sz w:val="18"/>
          <w:lang w:eastAsia="zh-CN"/>
        </w:rPr>
      </w:pPr>
      <w:r>
        <w:rPr>
          <w:rFonts w:eastAsia="微软雅黑" w:hint="eastAsia"/>
          <w:sz w:val="18"/>
          <w:lang w:eastAsia="zh-CN"/>
        </w:rPr>
        <w:lastRenderedPageBreak/>
        <w:t>请在应用中使用友好、轻松、令人感同身受的语气，而不要使用愤怒或是机械化的用语。</w:t>
      </w:r>
    </w:p>
    <w:p w:rsidR="00AA3DEB" w:rsidRPr="008A2AB0" w:rsidRDefault="00AA3DEB" w:rsidP="00C51A68">
      <w:pPr>
        <w:rPr>
          <w:rFonts w:eastAsia="微软雅黑"/>
          <w:sz w:val="18"/>
          <w:lang w:eastAsia="zh-CN"/>
        </w:rPr>
      </w:pPr>
    </w:p>
    <w:p w:rsidR="004B39EB" w:rsidRPr="008A2AB0" w:rsidRDefault="0069776D" w:rsidP="004B39EB">
      <w:pPr>
        <w:pStyle w:val="Heading3"/>
        <w:rPr>
          <w:rFonts w:eastAsia="微软雅黑"/>
        </w:rPr>
      </w:pPr>
      <w:bookmarkStart w:id="45" w:name="_Toc310927133"/>
      <w:r>
        <w:rPr>
          <w:rFonts w:eastAsia="微软雅黑" w:hint="eastAsia"/>
          <w:lang w:eastAsia="zh-CN"/>
        </w:rPr>
        <w:t>开始</w:t>
      </w:r>
      <w:bookmarkEnd w:id="45"/>
      <w:r w:rsidR="001368BE">
        <w:rPr>
          <w:rFonts w:eastAsia="微软雅黑" w:hint="eastAsia"/>
          <w:lang w:eastAsia="zh-CN"/>
        </w:rPr>
        <w:t>磁贴</w:t>
      </w:r>
    </w:p>
    <w:p w:rsidR="0069776D" w:rsidRDefault="0069776D" w:rsidP="004B39EB">
      <w:pPr>
        <w:rPr>
          <w:rFonts w:eastAsia="微软雅黑"/>
          <w:sz w:val="18"/>
          <w:lang w:eastAsia="zh-CN"/>
        </w:rPr>
      </w:pPr>
      <w:r>
        <w:rPr>
          <w:rFonts w:eastAsia="微软雅黑" w:hint="eastAsia"/>
          <w:sz w:val="18"/>
          <w:lang w:eastAsia="zh-CN"/>
        </w:rPr>
        <w:t>开始</w:t>
      </w:r>
      <w:r w:rsidR="001368BE" w:rsidRPr="001368BE">
        <w:rPr>
          <w:rFonts w:eastAsia="微软雅黑" w:hint="eastAsia"/>
          <w:sz w:val="18"/>
          <w:szCs w:val="18"/>
          <w:lang w:eastAsia="zh-CN"/>
        </w:rPr>
        <w:t>磁贴</w:t>
      </w:r>
      <w:r>
        <w:rPr>
          <w:rFonts w:eastAsia="微软雅黑" w:hint="eastAsia"/>
          <w:sz w:val="18"/>
          <w:lang w:eastAsia="zh-CN"/>
        </w:rPr>
        <w:t>应避免使用全黑（</w:t>
      </w:r>
      <w:r>
        <w:rPr>
          <w:rFonts w:eastAsia="微软雅黑" w:hint="eastAsia"/>
          <w:sz w:val="18"/>
          <w:lang w:eastAsia="zh-CN"/>
        </w:rPr>
        <w:t>#000000</w:t>
      </w:r>
      <w:r>
        <w:rPr>
          <w:rFonts w:eastAsia="微软雅黑" w:hint="eastAsia"/>
          <w:sz w:val="18"/>
          <w:lang w:eastAsia="zh-CN"/>
        </w:rPr>
        <w:t>）或是全白（</w:t>
      </w:r>
      <w:r>
        <w:rPr>
          <w:rFonts w:eastAsia="微软雅黑" w:hint="eastAsia"/>
          <w:sz w:val="18"/>
          <w:lang w:eastAsia="zh-CN"/>
        </w:rPr>
        <w:t>#FFFFFF</w:t>
      </w:r>
      <w:r>
        <w:rPr>
          <w:rFonts w:eastAsia="微软雅黑" w:hint="eastAsia"/>
          <w:sz w:val="18"/>
          <w:lang w:eastAsia="zh-CN"/>
        </w:rPr>
        <w:t>）背景，因为在暗色和亮色主题中这样的</w:t>
      </w:r>
      <w:r w:rsidR="001368BE" w:rsidRPr="001368BE">
        <w:rPr>
          <w:rFonts w:eastAsia="微软雅黑" w:hint="eastAsia"/>
          <w:sz w:val="18"/>
          <w:szCs w:val="18"/>
          <w:lang w:eastAsia="zh-CN"/>
        </w:rPr>
        <w:t>磁贴</w:t>
      </w:r>
      <w:r>
        <w:rPr>
          <w:rFonts w:eastAsia="微软雅黑" w:hint="eastAsia"/>
          <w:sz w:val="18"/>
          <w:lang w:eastAsia="zh-CN"/>
        </w:rPr>
        <w:t>可能无法很好的识别。</w:t>
      </w:r>
    </w:p>
    <w:p w:rsidR="00AA3DEB" w:rsidRPr="001368BE" w:rsidRDefault="00AA3DEB" w:rsidP="004B39EB">
      <w:pPr>
        <w:rPr>
          <w:rFonts w:eastAsia="微软雅黑"/>
          <w:lang w:eastAsia="zh-CN"/>
        </w:rPr>
      </w:pPr>
    </w:p>
    <w:p w:rsidR="0019050F" w:rsidRPr="008A2AB0" w:rsidRDefault="0069776D" w:rsidP="0019050F">
      <w:pPr>
        <w:pStyle w:val="Heading2"/>
        <w:ind w:hanging="1021"/>
        <w:rPr>
          <w:rFonts w:eastAsia="微软雅黑"/>
          <w:sz w:val="48"/>
        </w:rPr>
      </w:pPr>
      <w:bookmarkStart w:id="46" w:name="_Toc310927134"/>
      <w:r>
        <w:rPr>
          <w:rFonts w:eastAsia="微软雅黑" w:hint="eastAsia"/>
          <w:sz w:val="48"/>
          <w:lang w:eastAsia="zh-CN"/>
        </w:rPr>
        <w:t>建议</w:t>
      </w:r>
      <w:bookmarkEnd w:id="46"/>
    </w:p>
    <w:p w:rsidR="0069776D" w:rsidRPr="008A2AB0" w:rsidRDefault="0069776D" w:rsidP="001F1A2F">
      <w:pPr>
        <w:rPr>
          <w:rFonts w:eastAsia="微软雅黑"/>
          <w:sz w:val="18"/>
          <w:szCs w:val="18"/>
          <w:lang w:eastAsia="zh-CN"/>
        </w:rPr>
      </w:pPr>
      <w:r>
        <w:rPr>
          <w:rFonts w:eastAsia="微软雅黑" w:hint="eastAsia"/>
          <w:sz w:val="18"/>
          <w:szCs w:val="18"/>
          <w:lang w:eastAsia="zh-CN"/>
        </w:rPr>
        <w:t>设计团队可能会提出一些建议，这一部分需要具体问题具体分析。</w:t>
      </w:r>
    </w:p>
    <w:p w:rsidR="001F1A2F" w:rsidRPr="008A2AB0" w:rsidRDefault="001F1A2F" w:rsidP="001F1A2F">
      <w:pPr>
        <w:ind w:left="0"/>
        <w:rPr>
          <w:rFonts w:eastAsia="微软雅黑"/>
          <w:lang w:eastAsia="zh-CN"/>
        </w:rPr>
      </w:pPr>
    </w:p>
    <w:p w:rsidR="001F1A2F" w:rsidRPr="008A2AB0" w:rsidRDefault="001F1A2F" w:rsidP="001F1A2F">
      <w:pPr>
        <w:rPr>
          <w:rFonts w:eastAsia="微软雅黑"/>
          <w:lang w:eastAsia="zh-CN"/>
        </w:rPr>
      </w:pPr>
    </w:p>
    <w:p w:rsidR="00921C23" w:rsidRPr="008A2AB0" w:rsidRDefault="00921C23" w:rsidP="00921C23">
      <w:pPr>
        <w:rPr>
          <w:rFonts w:eastAsia="微软雅黑"/>
          <w:lang w:eastAsia="zh-CN"/>
        </w:rPr>
      </w:pPr>
    </w:p>
    <w:p w:rsidR="00323147" w:rsidRPr="008A2AB0" w:rsidRDefault="00323147" w:rsidP="0019050F">
      <w:pPr>
        <w:ind w:left="0"/>
        <w:rPr>
          <w:rFonts w:eastAsia="微软雅黑"/>
          <w:lang w:eastAsia="zh-CN"/>
        </w:rPr>
      </w:pPr>
    </w:p>
    <w:sectPr w:rsidR="00323147" w:rsidRPr="008A2AB0" w:rsidSect="00283220">
      <w:pgSz w:w="11906" w:h="16838"/>
      <w:pgMar w:top="720" w:right="720" w:bottom="720" w:left="720" w:header="708" w:footer="283"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2BF2" w:rsidRDefault="00CE2BF2" w:rsidP="003577EE">
      <w:r>
        <w:separator/>
      </w:r>
    </w:p>
  </w:endnote>
  <w:endnote w:type="continuationSeparator" w:id="0">
    <w:p w:rsidR="00CE2BF2" w:rsidRDefault="00CE2BF2" w:rsidP="003577EE">
      <w:r>
        <w:continuationSeparator/>
      </w:r>
    </w:p>
  </w:endnote>
  <w:endnote w:type="continuationNotice" w:id="1">
    <w:p w:rsidR="00CE2BF2" w:rsidRDefault="00CE2B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Arial Unicode MS"/>
    <w:panose1 w:val="00000000000000000000"/>
    <w:charset w:val="86"/>
    <w:family w:val="swiss"/>
    <w:notTrueType/>
    <w:pitch w:val="default"/>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Light">
    <w:altName w:val="Arial Unicode MS"/>
    <w:panose1 w:val="00000000000000000000"/>
    <w:charset w:val="86"/>
    <w:family w:val="swiss"/>
    <w:notTrueType/>
    <w:pitch w:val="default"/>
    <w:sig w:usb0="00000001" w:usb1="080E0000" w:usb2="00000010" w:usb3="00000000" w:csb0="00040000" w:csb1="00000000"/>
  </w:font>
  <w:font w:name="Segoe Black">
    <w:altName w:val="Arial Unicode MS"/>
    <w:panose1 w:val="00000000000000000000"/>
    <w:charset w:val="86"/>
    <w:family w:val="swiss"/>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embedRegular r:id="rId1" w:subsetted="1" w:fontKey="{E5FE4A30-68A8-4504-B65D-F033200F96E7}"/>
  </w:font>
  <w:font w:name="Tahoma">
    <w:panose1 w:val="020B0604030504040204"/>
    <w:charset w:val="00"/>
    <w:family w:val="swiss"/>
    <w:pitch w:val="variable"/>
    <w:sig w:usb0="E1002EFF" w:usb1="C000605B" w:usb2="00000029" w:usb3="00000000" w:csb0="000101FF" w:csb1="00000000"/>
    <w:embedRegular r:id="rId2" w:fontKey="{98826B90-CC14-452C-B486-AD640968692F}"/>
  </w:font>
  <w:font w:name="Calibri">
    <w:panose1 w:val="020F0502020204030204"/>
    <w:charset w:val="00"/>
    <w:family w:val="swiss"/>
    <w:pitch w:val="variable"/>
    <w:sig w:usb0="E10002FF" w:usb1="4000ACFF" w:usb2="00000009" w:usb3="00000000" w:csb0="0000019F" w:csb1="00000000"/>
    <w:embedRegular r:id="rId3" w:fontKey="{47C4F8A1-C77A-4A2B-A2A3-AE64A96AEF50}"/>
    <w:embedItalic r:id="rId4" w:fontKey="{690EBC2B-AB07-4CB9-B732-BDABC128E616}"/>
  </w:font>
  <w:font w:name="微软雅黑">
    <w:panose1 w:val="020B0503020204020204"/>
    <w:charset w:val="86"/>
    <w:family w:val="swiss"/>
    <w:pitch w:val="variable"/>
    <w:sig w:usb0="80000287" w:usb1="280F3C52" w:usb2="00000016" w:usb3="00000000" w:csb0="0004001F" w:csb1="00000000"/>
    <w:embedRegular r:id="rId5" w:subsetted="1" w:fontKey="{BE71271A-254A-4F3B-83A9-6DB1F3C11C98}"/>
    <w:embedBold r:id="rId6" w:subsetted="1" w:fontKey="{566DA44D-D769-4759-99FE-83FA1D40905B}"/>
  </w:font>
  <w:font w:name="Segoe UI">
    <w:panose1 w:val="020B0502040204020203"/>
    <w:charset w:val="00"/>
    <w:family w:val="swiss"/>
    <w:pitch w:val="variable"/>
    <w:sig w:usb0="E10022FF" w:usb1="C000E47F" w:usb2="00000029" w:usb3="00000000" w:csb0="000001DF" w:csb1="00000000"/>
    <w:embedRegular r:id="rId7" w:fontKey="{2527FEA7-3DD8-4472-8C85-9A3861D93CC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6D9" w:rsidRDefault="002F36D9" w:rsidP="003577EE">
    <w:pPr>
      <w:pStyle w:val="Footer"/>
      <w:ind w:left="0"/>
    </w:pPr>
    <w:r w:rsidRPr="0074376A">
      <w:t xml:space="preserve">MICROSOFT MAKES NO WARRANTIES, EXPRESS OR IMPLIED, IN THIS DOCUMENT. </w:t>
    </w:r>
  </w:p>
  <w:p w:rsidR="002F36D9" w:rsidRPr="006D7E4C" w:rsidRDefault="002F36D9" w:rsidP="003577EE">
    <w:pPr>
      <w:pStyle w:val="Normalnoindent"/>
    </w:pPr>
    <w:r w:rsidRPr="006D7E4C">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rsidR="002F36D9" w:rsidRPr="006D7E4C" w:rsidRDefault="002F36D9" w:rsidP="003577EE">
    <w:pPr>
      <w:pStyle w:val="Footer"/>
      <w:ind w:left="0"/>
    </w:pPr>
    <w:r w:rsidRPr="006D7E4C">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rsidR="002F36D9" w:rsidRPr="006D7E4C" w:rsidRDefault="002F36D9" w:rsidP="003577EE">
    <w:pPr>
      <w:pStyle w:val="Footer"/>
      <w:ind w:left="0"/>
    </w:pPr>
    <w:r w:rsidRPr="006D7E4C">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rsidR="002F36D9" w:rsidRPr="006D7E4C" w:rsidRDefault="002F36D9" w:rsidP="003577EE">
    <w:pPr>
      <w:pStyle w:val="Footer"/>
      <w:ind w:left="0"/>
    </w:pPr>
    <w:r w:rsidRPr="006D7E4C">
      <w:t>© 2009 Microsoft Corporation. All rights reserved. Any use or distribution of these materials without express authorization of Microsoft Corp. is strictly prohibited.</w:t>
    </w:r>
  </w:p>
  <w:p w:rsidR="002F36D9" w:rsidRPr="006D7E4C" w:rsidRDefault="002F36D9" w:rsidP="003577EE">
    <w:pPr>
      <w:pStyle w:val="Footer"/>
      <w:ind w:left="0"/>
    </w:pPr>
    <w:r w:rsidRPr="006D7E4C">
      <w:t>Microsoft and Windows are either registered trademarks</w:t>
    </w:r>
    <w:r>
      <w:t xml:space="preserve"> or trademarks</w:t>
    </w:r>
    <w:r w:rsidRPr="006D7E4C">
      <w:t xml:space="preserve"> of Microsoft Corporation in the United States and/or other countries.</w:t>
    </w:r>
  </w:p>
  <w:p w:rsidR="002F36D9" w:rsidRDefault="002F36D9" w:rsidP="003577EE">
    <w:pPr>
      <w:pStyle w:val="Footer"/>
      <w:ind w:left="0"/>
    </w:pPr>
    <w:r w:rsidRPr="006D7E4C">
      <w:t>The names of actual companies and products mentioned herein may be the trademarks of their respective owners.</w:t>
    </w:r>
  </w:p>
  <w:p w:rsidR="002F36D9" w:rsidRDefault="002F36D9" w:rsidP="003577EE">
    <w:pPr>
      <w:pStyle w:val="Footer"/>
    </w:pPr>
  </w:p>
  <w:p w:rsidR="002F36D9" w:rsidRPr="006D7E4C" w:rsidRDefault="002F36D9" w:rsidP="00283220">
    <w:pPr>
      <w:pStyle w:val="Footer"/>
      <w:ind w:left="0"/>
    </w:pPr>
  </w:p>
  <w:p w:rsidR="002F36D9" w:rsidRPr="00323147" w:rsidRDefault="002F36D9" w:rsidP="00283220">
    <w:pPr>
      <w:pStyle w:val="FooterPageNumber"/>
      <w:pBdr>
        <w:top w:val="single" w:sz="6" w:space="1" w:color="BFBFBF" w:themeColor="background1" w:themeShade="BF"/>
      </w:pBdr>
      <w:ind w:left="0"/>
    </w:pPr>
    <w:r w:rsidRPr="00936074">
      <w:rPr>
        <w:color w:val="A6A6A6" w:themeColor="background1" w:themeShade="A6"/>
      </w:rPr>
      <w:t xml:space="preserve">Page </w:t>
    </w:r>
    <w:r w:rsidR="00B302B7">
      <w:fldChar w:fldCharType="begin"/>
    </w:r>
    <w:r>
      <w:instrText xml:space="preserve"> PAGE  \* roman  \* MERGEFORMAT </w:instrText>
    </w:r>
    <w:r w:rsidR="00B302B7">
      <w:fldChar w:fldCharType="separate"/>
    </w:r>
    <w:r w:rsidR="00F373CF">
      <w:rPr>
        <w:noProof/>
      </w:rPr>
      <w:t>ii</w:t>
    </w:r>
    <w:r w:rsidR="00B302B7">
      <w:rPr>
        <w:noProof/>
      </w:rPr>
      <w:fldChar w:fldCharType="end"/>
    </w:r>
  </w:p>
  <w:tbl>
    <w:tblPr>
      <w:tblW w:w="9288" w:type="dxa"/>
      <w:tblInd w:w="108" w:type="dxa"/>
      <w:tblLayout w:type="fixed"/>
      <w:tblLook w:val="01E0" w:firstRow="1" w:lastRow="1" w:firstColumn="1" w:lastColumn="1" w:noHBand="0" w:noVBand="0"/>
    </w:tblPr>
    <w:tblGrid>
      <w:gridCol w:w="2088"/>
      <w:gridCol w:w="7200"/>
    </w:tblGrid>
    <w:tr w:rsidR="002F36D9" w:rsidRPr="00A045D7" w:rsidTr="00323147">
      <w:tc>
        <w:tcPr>
          <w:tcW w:w="2088" w:type="dxa"/>
        </w:tcPr>
        <w:p w:rsidR="002F36D9" w:rsidRPr="00E46631" w:rsidRDefault="002F36D9" w:rsidP="003577EE">
          <w:pPr>
            <w:pStyle w:val="Footer"/>
            <w:ind w:left="-108"/>
            <w:rPr>
              <w:sz w:val="16"/>
            </w:rPr>
          </w:pPr>
          <w:r w:rsidRPr="00E46631">
            <w:rPr>
              <w:noProof/>
              <w:sz w:val="16"/>
              <w:lang w:val="en-US" w:eastAsia="zh-CN"/>
            </w:rPr>
            <w:drawing>
              <wp:inline distT="0" distB="0" distL="0" distR="0">
                <wp:extent cx="975360" cy="1341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1-line_blu_cmyk_pdf.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75360" cy="134176"/>
                        </a:xfrm>
                        <a:prstGeom prst="rect">
                          <a:avLst/>
                        </a:prstGeom>
                      </pic:spPr>
                    </pic:pic>
                  </a:graphicData>
                </a:graphic>
              </wp:inline>
            </w:drawing>
          </w:r>
        </w:p>
        <w:p w:rsidR="002F36D9" w:rsidRPr="00E46631" w:rsidRDefault="002F36D9" w:rsidP="00253483">
          <w:pPr>
            <w:pStyle w:val="Footer"/>
            <w:ind w:left="0"/>
            <w:rPr>
              <w:rFonts w:asciiTheme="majorHAnsi" w:hAnsiTheme="majorHAnsi"/>
            </w:rPr>
          </w:pPr>
          <w:r>
            <w:rPr>
              <w:rFonts w:asciiTheme="majorHAnsi" w:hAnsiTheme="majorHAnsi"/>
              <w:sz w:val="10"/>
            </w:rPr>
            <w:t xml:space="preserve">      </w:t>
          </w:r>
          <w:r w:rsidRPr="00E46631">
            <w:rPr>
              <w:rFonts w:asciiTheme="majorHAnsi" w:hAnsiTheme="majorHAnsi"/>
              <w:sz w:val="14"/>
            </w:rPr>
            <w:t>Depth Partner Support</w:t>
          </w:r>
        </w:p>
      </w:tc>
      <w:tc>
        <w:tcPr>
          <w:tcW w:w="7200" w:type="dxa"/>
        </w:tcPr>
        <w:p w:rsidR="002F36D9" w:rsidRPr="00124DD6" w:rsidRDefault="00CE2BF2" w:rsidP="003577EE">
          <w:pPr>
            <w:pStyle w:val="FooterSmall"/>
            <w:ind w:left="0"/>
          </w:pPr>
          <w:sdt>
            <w:sdtPr>
              <w:alias w:val="Title"/>
              <w:id w:val="77856121"/>
              <w:dataBinding w:prefixMappings="xmlns:ns0='http://purl.org/dc/elements/1.1/' xmlns:ns1='http://schemas.openxmlformats.org/package/2006/metadata/core-properties' " w:xpath="/ns1:coreProperties[1]/ns0:title[1]" w:storeItemID="{6C3C8BC8-F283-45AE-878A-BAB7291924A1}"/>
              <w:text/>
            </w:sdtPr>
            <w:sdtEndPr/>
            <w:sdtContent>
              <w:r w:rsidR="002F36D9">
                <w:rPr>
                  <w:lang w:val="en-GB"/>
                </w:rPr>
                <w:t>User Experience Bar</w:t>
              </w:r>
            </w:sdtContent>
          </w:sdt>
          <w:r w:rsidR="002F36D9" w:rsidRPr="00124DD6">
            <w:t xml:space="preserve">, Version </w:t>
          </w:r>
          <w:r w:rsidR="002F36D9">
            <w:t>5.0</w:t>
          </w:r>
          <w:r w:rsidR="002F36D9" w:rsidRPr="00124DD6">
            <w:t xml:space="preserve"> </w:t>
          </w:r>
          <w:sdt>
            <w:sdtPr>
              <w:alias w:val="Document Status"/>
              <w:id w:val="77856123"/>
              <w:showingPlcHdr/>
              <w:dataBinding w:prefixMappings="xmlns:ns0='http://schemas.microsoft.com/office/2006/metadata/properties' xmlns:ns1='http://www.w3.org/2001/XMLSchema-instance' xmlns:ns2='6b7050bb-d6ec-437c-8573-15dd31c1da8f' " w:xpath="/ns0:properties[1]/documentManagement[1]/ns2:Document_x0020_Status[1]" w:storeItemID="{E7666323-934C-4646-94EF-F3AC84FB2D85}"/>
              <w:dropDownList>
                <w:listItem w:value="[Document Status]"/>
              </w:dropDownList>
            </w:sdtPr>
            <w:sdtEndPr/>
            <w:sdtContent>
              <w:r w:rsidR="002F36D9">
                <w:t xml:space="preserve">     </w:t>
              </w:r>
            </w:sdtContent>
          </w:sdt>
          <w:r w:rsidR="002F36D9">
            <w:t xml:space="preserve">      </w:t>
          </w:r>
          <w:r w:rsidR="002F36D9" w:rsidRPr="00323147">
            <w:rPr>
              <w:rStyle w:val="SubtleEmphasis"/>
            </w:rPr>
            <w:t>Prepared by</w:t>
          </w:r>
          <w:r w:rsidR="002F36D9" w:rsidRPr="00124DD6">
            <w:t xml:space="preserve"> </w:t>
          </w:r>
          <w:sdt>
            <w:sdtPr>
              <w:alias w:val="Author"/>
              <w:id w:val="77856124"/>
              <w:dataBinding w:prefixMappings="xmlns:ns0='http://purl.org/dc/elements/1.1/' xmlns:ns1='http://schemas.openxmlformats.org/package/2006/metadata/core-properties' " w:xpath="/ns1:coreProperties[1]/ns0:creator[1]" w:storeItemID="{6C3C8BC8-F283-45AE-878A-BAB7291924A1}"/>
              <w:text/>
            </w:sdtPr>
            <w:sdtEndPr/>
            <w:sdtContent>
              <w:r w:rsidR="002F36D9">
                <w:rPr>
                  <w:lang w:val="en-GB"/>
                </w:rPr>
                <w:t>Windows Phone Depth Partner Support Team</w:t>
              </w:r>
            </w:sdtContent>
          </w:sdt>
        </w:p>
        <w:p w:rsidR="002F36D9" w:rsidRPr="00124DD6" w:rsidRDefault="002F36D9" w:rsidP="00271B5B">
          <w:pPr>
            <w:pStyle w:val="FooterSmall"/>
            <w:ind w:left="0"/>
          </w:pPr>
          <w:r>
            <w:rPr>
              <w:rStyle w:val="SubtleEmphasis"/>
            </w:rPr>
            <w:t>Last modified</w:t>
          </w:r>
          <w:r w:rsidRPr="00124DD6">
            <w:t xml:space="preserve"> on </w:t>
          </w:r>
          <w:r w:rsidR="00B302B7">
            <w:fldChar w:fldCharType="begin"/>
          </w:r>
          <w:r>
            <w:instrText xml:space="preserve"> SAVEDATE  \@ "d MMM. yy"  \* MERGEFORMAT </w:instrText>
          </w:r>
          <w:r w:rsidR="00B302B7">
            <w:fldChar w:fldCharType="separate"/>
          </w:r>
          <w:r w:rsidR="00F373CF">
            <w:rPr>
              <w:noProof/>
            </w:rPr>
            <w:t>12 Dec. 11</w:t>
          </w:r>
          <w:r w:rsidR="00B302B7">
            <w:rPr>
              <w:noProof/>
            </w:rPr>
            <w:fldChar w:fldCharType="end"/>
          </w:r>
          <w:r w:rsidRPr="00124DD6">
            <w:t xml:space="preserve">, </w:t>
          </w:r>
        </w:p>
      </w:tc>
    </w:tr>
  </w:tbl>
  <w:p w:rsidR="002F36D9" w:rsidRDefault="002F36D9" w:rsidP="003577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6D9" w:rsidRPr="006D7E4C" w:rsidRDefault="002F36D9" w:rsidP="003577EE">
    <w:pPr>
      <w:pStyle w:val="Footer"/>
    </w:pPr>
  </w:p>
  <w:p w:rsidR="002F36D9" w:rsidRPr="00323147" w:rsidRDefault="002F36D9" w:rsidP="00283220">
    <w:pPr>
      <w:pStyle w:val="FooterPageNumber"/>
      <w:pBdr>
        <w:top w:val="single" w:sz="6" w:space="1" w:color="BFBFBF" w:themeColor="background1" w:themeShade="BF"/>
      </w:pBdr>
      <w:ind w:left="0"/>
    </w:pPr>
    <w:r w:rsidRPr="00936074">
      <w:rPr>
        <w:color w:val="A6A6A6" w:themeColor="background1" w:themeShade="A6"/>
      </w:rPr>
      <w:t>Page</w:t>
    </w:r>
    <w:r>
      <w:rPr>
        <w:color w:val="A6A6A6" w:themeColor="background1" w:themeShade="A6"/>
      </w:rPr>
      <w:t xml:space="preserve"> </w:t>
    </w:r>
    <w:r w:rsidR="00B302B7" w:rsidRPr="00283220">
      <w:rPr>
        <w:color w:val="000000" w:themeColor="text1"/>
      </w:rPr>
      <w:fldChar w:fldCharType="begin"/>
    </w:r>
    <w:r w:rsidRPr="00283220">
      <w:rPr>
        <w:color w:val="000000" w:themeColor="text1"/>
      </w:rPr>
      <w:instrText xml:space="preserve"> PAGE  \* Arabic  \* MERGEFORMAT </w:instrText>
    </w:r>
    <w:r w:rsidR="00B302B7" w:rsidRPr="00283220">
      <w:rPr>
        <w:color w:val="000000" w:themeColor="text1"/>
      </w:rPr>
      <w:fldChar w:fldCharType="separate"/>
    </w:r>
    <w:r w:rsidR="00F373CF">
      <w:rPr>
        <w:noProof/>
        <w:color w:val="000000" w:themeColor="text1"/>
      </w:rPr>
      <w:t>3</w:t>
    </w:r>
    <w:r w:rsidR="00B302B7" w:rsidRPr="00283220">
      <w:rPr>
        <w:color w:val="000000" w:themeColor="text1"/>
      </w:rPr>
      <w:fldChar w:fldCharType="end"/>
    </w:r>
  </w:p>
  <w:tbl>
    <w:tblPr>
      <w:tblW w:w="9288" w:type="dxa"/>
      <w:tblInd w:w="108" w:type="dxa"/>
      <w:tblLayout w:type="fixed"/>
      <w:tblLook w:val="01E0" w:firstRow="1" w:lastRow="1" w:firstColumn="1" w:lastColumn="1" w:noHBand="0" w:noVBand="0"/>
    </w:tblPr>
    <w:tblGrid>
      <w:gridCol w:w="2088"/>
      <w:gridCol w:w="7200"/>
    </w:tblGrid>
    <w:tr w:rsidR="002F36D9" w:rsidRPr="00A045D7" w:rsidTr="00C67224">
      <w:tc>
        <w:tcPr>
          <w:tcW w:w="2088" w:type="dxa"/>
        </w:tcPr>
        <w:p w:rsidR="002F36D9" w:rsidRPr="00E46631" w:rsidRDefault="002F36D9" w:rsidP="00E46631">
          <w:pPr>
            <w:pStyle w:val="Footer"/>
            <w:ind w:left="-108"/>
            <w:rPr>
              <w:sz w:val="16"/>
            </w:rPr>
          </w:pPr>
          <w:r w:rsidRPr="00E46631">
            <w:rPr>
              <w:noProof/>
              <w:sz w:val="16"/>
              <w:lang w:val="en-US" w:eastAsia="zh-CN"/>
            </w:rPr>
            <w:drawing>
              <wp:inline distT="0" distB="0" distL="0" distR="0">
                <wp:extent cx="975360" cy="13417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1-line_blu_cmyk_pdf.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75360" cy="134176"/>
                        </a:xfrm>
                        <a:prstGeom prst="rect">
                          <a:avLst/>
                        </a:prstGeom>
                      </pic:spPr>
                    </pic:pic>
                  </a:graphicData>
                </a:graphic>
              </wp:inline>
            </w:drawing>
          </w:r>
        </w:p>
        <w:p w:rsidR="002F36D9" w:rsidRPr="00E46631" w:rsidRDefault="002F36D9" w:rsidP="00E46631">
          <w:pPr>
            <w:pStyle w:val="Footer"/>
            <w:ind w:left="-108" w:firstLine="284"/>
            <w:rPr>
              <w:rFonts w:asciiTheme="majorHAnsi" w:hAnsiTheme="majorHAnsi"/>
              <w:sz w:val="10"/>
            </w:rPr>
          </w:pPr>
        </w:p>
        <w:p w:rsidR="002F36D9" w:rsidRPr="00A045D7" w:rsidRDefault="002F36D9" w:rsidP="00E46631">
          <w:pPr>
            <w:pStyle w:val="Footer"/>
            <w:ind w:left="34" w:firstLine="142"/>
          </w:pPr>
          <w:r w:rsidRPr="00E46631">
            <w:rPr>
              <w:rFonts w:asciiTheme="majorHAnsi" w:hAnsiTheme="majorHAnsi"/>
              <w:sz w:val="14"/>
            </w:rPr>
            <w:t>Depth Partner Support</w:t>
          </w:r>
        </w:p>
      </w:tc>
      <w:tc>
        <w:tcPr>
          <w:tcW w:w="7200" w:type="dxa"/>
        </w:tcPr>
        <w:p w:rsidR="002F36D9" w:rsidRPr="00124DD6" w:rsidRDefault="00CE2BF2" w:rsidP="00283220">
          <w:pPr>
            <w:pStyle w:val="FooterSmall"/>
            <w:ind w:left="0"/>
          </w:pPr>
          <w:sdt>
            <w:sdtPr>
              <w:alias w:val="Title"/>
              <w:id w:val="2096504"/>
              <w:dataBinding w:prefixMappings="xmlns:ns0='http://purl.org/dc/elements/1.1/' xmlns:ns1='http://schemas.openxmlformats.org/package/2006/metadata/core-properties' " w:xpath="/ns1:coreProperties[1]/ns0:title[1]" w:storeItemID="{6C3C8BC8-F283-45AE-878A-BAB7291924A1}"/>
              <w:text/>
            </w:sdtPr>
            <w:sdtEndPr/>
            <w:sdtContent>
              <w:r w:rsidR="002F36D9">
                <w:rPr>
                  <w:lang w:val="en-GB"/>
                </w:rPr>
                <w:t>User Experience Bar</w:t>
              </w:r>
            </w:sdtContent>
          </w:sdt>
          <w:r w:rsidR="002F36D9" w:rsidRPr="00124DD6">
            <w:t xml:space="preserve">, Version </w:t>
          </w:r>
          <w:r w:rsidR="002F36D9">
            <w:t>5.0</w:t>
          </w:r>
          <w:r w:rsidR="002F36D9" w:rsidRPr="00124DD6">
            <w:t xml:space="preserve"> </w:t>
          </w:r>
          <w:sdt>
            <w:sdtPr>
              <w:alias w:val="Document Status"/>
              <w:id w:val="2096505"/>
              <w:showingPlcHdr/>
              <w:dataBinding w:prefixMappings="xmlns:ns0='http://schemas.microsoft.com/office/2006/metadata/properties' xmlns:ns1='http://www.w3.org/2001/XMLSchema-instance' xmlns:ns2='6b7050bb-d6ec-437c-8573-15dd31c1da8f' " w:xpath="/ns0:properties[1]/documentManagement[1]/ns2:Document_x0020_Status[1]" w:storeItemID="{E7666323-934C-4646-94EF-F3AC84FB2D85}"/>
              <w:dropDownList>
                <w:listItem w:value="[Document Status]"/>
              </w:dropDownList>
            </w:sdtPr>
            <w:sdtEndPr/>
            <w:sdtContent>
              <w:r w:rsidR="002F36D9">
                <w:t xml:space="preserve">     </w:t>
              </w:r>
            </w:sdtContent>
          </w:sdt>
        </w:p>
        <w:p w:rsidR="002F36D9" w:rsidRDefault="002F36D9" w:rsidP="008B3D05">
          <w:pPr>
            <w:pStyle w:val="FooterSmall"/>
            <w:ind w:left="0"/>
          </w:pPr>
          <w:r w:rsidRPr="00323147">
            <w:rPr>
              <w:rStyle w:val="SubtleEmphasis"/>
            </w:rPr>
            <w:t>Prepared by</w:t>
          </w:r>
          <w:r w:rsidRPr="00124DD6">
            <w:t xml:space="preserve"> </w:t>
          </w:r>
          <w:sdt>
            <w:sdtPr>
              <w:alias w:val="Author"/>
              <w:id w:val="2096506"/>
              <w:dataBinding w:prefixMappings="xmlns:ns0='http://purl.org/dc/elements/1.1/' xmlns:ns1='http://schemas.openxmlformats.org/package/2006/metadata/core-properties' " w:xpath="/ns1:coreProperties[1]/ns0:creator[1]" w:storeItemID="{6C3C8BC8-F283-45AE-878A-BAB7291924A1}"/>
              <w:text/>
            </w:sdtPr>
            <w:sdtEndPr/>
            <w:sdtContent>
              <w:r>
                <w:rPr>
                  <w:lang w:val="en-GB"/>
                </w:rPr>
                <w:t>Windows Phone Depth Partner Support Team</w:t>
              </w:r>
            </w:sdtContent>
          </w:sdt>
          <w:r w:rsidRPr="00124DD6">
            <w:t xml:space="preserve"> </w:t>
          </w:r>
        </w:p>
        <w:p w:rsidR="002F36D9" w:rsidRPr="00124DD6" w:rsidRDefault="002F36D9" w:rsidP="00271B5B">
          <w:pPr>
            <w:pStyle w:val="FooterSmall"/>
            <w:ind w:left="0"/>
          </w:pPr>
          <w:r>
            <w:rPr>
              <w:rStyle w:val="SubtleEmphasis"/>
            </w:rPr>
            <w:t>Last modified</w:t>
          </w:r>
          <w:r w:rsidRPr="00124DD6">
            <w:t xml:space="preserve"> on </w:t>
          </w:r>
          <w:r w:rsidR="00B302B7">
            <w:fldChar w:fldCharType="begin"/>
          </w:r>
          <w:r>
            <w:instrText xml:space="preserve"> SAVEDATE  \@ "d MMM. yy"  \* MERGEFORMAT </w:instrText>
          </w:r>
          <w:r w:rsidR="00B302B7">
            <w:fldChar w:fldCharType="separate"/>
          </w:r>
          <w:r w:rsidR="00F373CF">
            <w:rPr>
              <w:noProof/>
            </w:rPr>
            <w:t>12 Dec. 11</w:t>
          </w:r>
          <w:r w:rsidR="00B302B7">
            <w:rPr>
              <w:noProof/>
            </w:rPr>
            <w:fldChar w:fldCharType="end"/>
          </w:r>
          <w:r>
            <w:t xml:space="preserve">, </w:t>
          </w:r>
        </w:p>
      </w:tc>
    </w:tr>
  </w:tbl>
  <w:p w:rsidR="002F36D9" w:rsidRDefault="002F36D9" w:rsidP="00283220">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2BF2" w:rsidRDefault="00CE2BF2" w:rsidP="003577EE">
      <w:r>
        <w:separator/>
      </w:r>
    </w:p>
  </w:footnote>
  <w:footnote w:type="continuationSeparator" w:id="0">
    <w:p w:rsidR="00CE2BF2" w:rsidRDefault="00CE2BF2" w:rsidP="003577EE">
      <w:r>
        <w:continuationSeparator/>
      </w:r>
    </w:p>
  </w:footnote>
  <w:footnote w:type="continuationNotice" w:id="1">
    <w:p w:rsidR="00CE2BF2" w:rsidRDefault="00CE2BF2">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D95601"/>
    <w:multiLevelType w:val="multilevel"/>
    <w:tmpl w:val="C7BE3B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341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33E92FDC"/>
    <w:multiLevelType w:val="hybridMultilevel"/>
    <w:tmpl w:val="AB06B344"/>
    <w:lvl w:ilvl="0" w:tplc="08090017">
      <w:start w:val="1"/>
      <w:numFmt w:val="lowerLetter"/>
      <w:lvlText w:val="%1)"/>
      <w:lvlJc w:val="left"/>
      <w:pPr>
        <w:ind w:left="1741" w:hanging="360"/>
      </w:pPr>
    </w:lvl>
    <w:lvl w:ilvl="1" w:tplc="08090019" w:tentative="1">
      <w:start w:val="1"/>
      <w:numFmt w:val="lowerLetter"/>
      <w:lvlText w:val="%2."/>
      <w:lvlJc w:val="left"/>
      <w:pPr>
        <w:ind w:left="2461" w:hanging="360"/>
      </w:pPr>
    </w:lvl>
    <w:lvl w:ilvl="2" w:tplc="0809001B" w:tentative="1">
      <w:start w:val="1"/>
      <w:numFmt w:val="lowerRoman"/>
      <w:lvlText w:val="%3."/>
      <w:lvlJc w:val="right"/>
      <w:pPr>
        <w:ind w:left="3181" w:hanging="180"/>
      </w:pPr>
    </w:lvl>
    <w:lvl w:ilvl="3" w:tplc="0809000F" w:tentative="1">
      <w:start w:val="1"/>
      <w:numFmt w:val="decimal"/>
      <w:lvlText w:val="%4."/>
      <w:lvlJc w:val="left"/>
      <w:pPr>
        <w:ind w:left="3901" w:hanging="360"/>
      </w:pPr>
    </w:lvl>
    <w:lvl w:ilvl="4" w:tplc="08090019" w:tentative="1">
      <w:start w:val="1"/>
      <w:numFmt w:val="lowerLetter"/>
      <w:lvlText w:val="%5."/>
      <w:lvlJc w:val="left"/>
      <w:pPr>
        <w:ind w:left="4621" w:hanging="360"/>
      </w:pPr>
    </w:lvl>
    <w:lvl w:ilvl="5" w:tplc="0809001B" w:tentative="1">
      <w:start w:val="1"/>
      <w:numFmt w:val="lowerRoman"/>
      <w:lvlText w:val="%6."/>
      <w:lvlJc w:val="right"/>
      <w:pPr>
        <w:ind w:left="5341" w:hanging="180"/>
      </w:pPr>
    </w:lvl>
    <w:lvl w:ilvl="6" w:tplc="0809000F" w:tentative="1">
      <w:start w:val="1"/>
      <w:numFmt w:val="decimal"/>
      <w:lvlText w:val="%7."/>
      <w:lvlJc w:val="left"/>
      <w:pPr>
        <w:ind w:left="6061" w:hanging="360"/>
      </w:pPr>
    </w:lvl>
    <w:lvl w:ilvl="7" w:tplc="08090019" w:tentative="1">
      <w:start w:val="1"/>
      <w:numFmt w:val="lowerLetter"/>
      <w:lvlText w:val="%8."/>
      <w:lvlJc w:val="left"/>
      <w:pPr>
        <w:ind w:left="6781" w:hanging="360"/>
      </w:pPr>
    </w:lvl>
    <w:lvl w:ilvl="8" w:tplc="0809001B" w:tentative="1">
      <w:start w:val="1"/>
      <w:numFmt w:val="lowerRoman"/>
      <w:lvlText w:val="%9."/>
      <w:lvlJc w:val="right"/>
      <w:pPr>
        <w:ind w:left="7501" w:hanging="180"/>
      </w:pPr>
    </w:lvl>
  </w:abstractNum>
  <w:abstractNum w:abstractNumId="2">
    <w:nsid w:val="3B1F5A63"/>
    <w:multiLevelType w:val="multilevel"/>
    <w:tmpl w:val="4C76D85C"/>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3DB63730"/>
    <w:multiLevelType w:val="hybridMultilevel"/>
    <w:tmpl w:val="EA6CF414"/>
    <w:lvl w:ilvl="0" w:tplc="08090001">
      <w:start w:val="1"/>
      <w:numFmt w:val="bullet"/>
      <w:lvlText w:val=""/>
      <w:lvlJc w:val="left"/>
      <w:pPr>
        <w:ind w:left="1741" w:hanging="360"/>
      </w:pPr>
      <w:rPr>
        <w:rFonts w:ascii="Symbol" w:hAnsi="Symbol" w:hint="default"/>
      </w:rPr>
    </w:lvl>
    <w:lvl w:ilvl="1" w:tplc="08090003" w:tentative="1">
      <w:start w:val="1"/>
      <w:numFmt w:val="bullet"/>
      <w:lvlText w:val="o"/>
      <w:lvlJc w:val="left"/>
      <w:pPr>
        <w:ind w:left="2461" w:hanging="360"/>
      </w:pPr>
      <w:rPr>
        <w:rFonts w:ascii="Courier New" w:hAnsi="Courier New" w:cs="Courier New" w:hint="default"/>
      </w:rPr>
    </w:lvl>
    <w:lvl w:ilvl="2" w:tplc="08090005" w:tentative="1">
      <w:start w:val="1"/>
      <w:numFmt w:val="bullet"/>
      <w:lvlText w:val=""/>
      <w:lvlJc w:val="left"/>
      <w:pPr>
        <w:ind w:left="3181" w:hanging="360"/>
      </w:pPr>
      <w:rPr>
        <w:rFonts w:ascii="Wingdings" w:hAnsi="Wingdings" w:hint="default"/>
      </w:rPr>
    </w:lvl>
    <w:lvl w:ilvl="3" w:tplc="08090001" w:tentative="1">
      <w:start w:val="1"/>
      <w:numFmt w:val="bullet"/>
      <w:lvlText w:val=""/>
      <w:lvlJc w:val="left"/>
      <w:pPr>
        <w:ind w:left="3901" w:hanging="360"/>
      </w:pPr>
      <w:rPr>
        <w:rFonts w:ascii="Symbol" w:hAnsi="Symbol" w:hint="default"/>
      </w:rPr>
    </w:lvl>
    <w:lvl w:ilvl="4" w:tplc="08090003" w:tentative="1">
      <w:start w:val="1"/>
      <w:numFmt w:val="bullet"/>
      <w:lvlText w:val="o"/>
      <w:lvlJc w:val="left"/>
      <w:pPr>
        <w:ind w:left="4621" w:hanging="360"/>
      </w:pPr>
      <w:rPr>
        <w:rFonts w:ascii="Courier New" w:hAnsi="Courier New" w:cs="Courier New" w:hint="default"/>
      </w:rPr>
    </w:lvl>
    <w:lvl w:ilvl="5" w:tplc="08090005" w:tentative="1">
      <w:start w:val="1"/>
      <w:numFmt w:val="bullet"/>
      <w:lvlText w:val=""/>
      <w:lvlJc w:val="left"/>
      <w:pPr>
        <w:ind w:left="5341" w:hanging="360"/>
      </w:pPr>
      <w:rPr>
        <w:rFonts w:ascii="Wingdings" w:hAnsi="Wingdings" w:hint="default"/>
      </w:rPr>
    </w:lvl>
    <w:lvl w:ilvl="6" w:tplc="08090001" w:tentative="1">
      <w:start w:val="1"/>
      <w:numFmt w:val="bullet"/>
      <w:lvlText w:val=""/>
      <w:lvlJc w:val="left"/>
      <w:pPr>
        <w:ind w:left="6061" w:hanging="360"/>
      </w:pPr>
      <w:rPr>
        <w:rFonts w:ascii="Symbol" w:hAnsi="Symbol" w:hint="default"/>
      </w:rPr>
    </w:lvl>
    <w:lvl w:ilvl="7" w:tplc="08090003" w:tentative="1">
      <w:start w:val="1"/>
      <w:numFmt w:val="bullet"/>
      <w:lvlText w:val="o"/>
      <w:lvlJc w:val="left"/>
      <w:pPr>
        <w:ind w:left="6781" w:hanging="360"/>
      </w:pPr>
      <w:rPr>
        <w:rFonts w:ascii="Courier New" w:hAnsi="Courier New" w:cs="Courier New" w:hint="default"/>
      </w:rPr>
    </w:lvl>
    <w:lvl w:ilvl="8" w:tplc="08090005" w:tentative="1">
      <w:start w:val="1"/>
      <w:numFmt w:val="bullet"/>
      <w:lvlText w:val=""/>
      <w:lvlJc w:val="left"/>
      <w:pPr>
        <w:ind w:left="7501" w:hanging="360"/>
      </w:pPr>
      <w:rPr>
        <w:rFonts w:ascii="Wingdings" w:hAnsi="Wingdings" w:hint="default"/>
      </w:rPr>
    </w:lvl>
  </w:abstractNum>
  <w:abstractNum w:abstractNumId="4">
    <w:nsid w:val="56350148"/>
    <w:multiLevelType w:val="multilevel"/>
    <w:tmpl w:val="F13C44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6E8A66ED"/>
    <w:multiLevelType w:val="hybridMultilevel"/>
    <w:tmpl w:val="D862ACC2"/>
    <w:lvl w:ilvl="0" w:tplc="C5D060D8">
      <w:start w:val="1"/>
      <w:numFmt w:val="decimal"/>
      <w:lvlText w:val="%1."/>
      <w:lvlJc w:val="left"/>
      <w:pPr>
        <w:ind w:left="1271" w:hanging="360"/>
      </w:pPr>
      <w:rPr>
        <w:rFonts w:hint="default"/>
      </w:rPr>
    </w:lvl>
    <w:lvl w:ilvl="1" w:tplc="08090019" w:tentative="1">
      <w:start w:val="1"/>
      <w:numFmt w:val="lowerLetter"/>
      <w:lvlText w:val="%2."/>
      <w:lvlJc w:val="left"/>
      <w:pPr>
        <w:ind w:left="1991" w:hanging="360"/>
      </w:pPr>
    </w:lvl>
    <w:lvl w:ilvl="2" w:tplc="0809001B" w:tentative="1">
      <w:start w:val="1"/>
      <w:numFmt w:val="lowerRoman"/>
      <w:lvlText w:val="%3."/>
      <w:lvlJc w:val="right"/>
      <w:pPr>
        <w:ind w:left="2711" w:hanging="180"/>
      </w:pPr>
    </w:lvl>
    <w:lvl w:ilvl="3" w:tplc="0809000F" w:tentative="1">
      <w:start w:val="1"/>
      <w:numFmt w:val="decimal"/>
      <w:lvlText w:val="%4."/>
      <w:lvlJc w:val="left"/>
      <w:pPr>
        <w:ind w:left="3431" w:hanging="360"/>
      </w:pPr>
    </w:lvl>
    <w:lvl w:ilvl="4" w:tplc="08090019" w:tentative="1">
      <w:start w:val="1"/>
      <w:numFmt w:val="lowerLetter"/>
      <w:lvlText w:val="%5."/>
      <w:lvlJc w:val="left"/>
      <w:pPr>
        <w:ind w:left="4151" w:hanging="360"/>
      </w:pPr>
    </w:lvl>
    <w:lvl w:ilvl="5" w:tplc="0809001B" w:tentative="1">
      <w:start w:val="1"/>
      <w:numFmt w:val="lowerRoman"/>
      <w:lvlText w:val="%6."/>
      <w:lvlJc w:val="right"/>
      <w:pPr>
        <w:ind w:left="4871" w:hanging="180"/>
      </w:pPr>
    </w:lvl>
    <w:lvl w:ilvl="6" w:tplc="0809000F" w:tentative="1">
      <w:start w:val="1"/>
      <w:numFmt w:val="decimal"/>
      <w:lvlText w:val="%7."/>
      <w:lvlJc w:val="left"/>
      <w:pPr>
        <w:ind w:left="5591" w:hanging="360"/>
      </w:pPr>
    </w:lvl>
    <w:lvl w:ilvl="7" w:tplc="08090019" w:tentative="1">
      <w:start w:val="1"/>
      <w:numFmt w:val="lowerLetter"/>
      <w:lvlText w:val="%8."/>
      <w:lvlJc w:val="left"/>
      <w:pPr>
        <w:ind w:left="6311" w:hanging="360"/>
      </w:pPr>
    </w:lvl>
    <w:lvl w:ilvl="8" w:tplc="0809001B" w:tentative="1">
      <w:start w:val="1"/>
      <w:numFmt w:val="lowerRoman"/>
      <w:lvlText w:val="%9."/>
      <w:lvlJc w:val="right"/>
      <w:pPr>
        <w:ind w:left="7031" w:hanging="180"/>
      </w:pPr>
    </w:lvl>
  </w:abstractNum>
  <w:abstractNum w:abstractNumId="6">
    <w:nsid w:val="73D62CA7"/>
    <w:multiLevelType w:val="hybridMultilevel"/>
    <w:tmpl w:val="606A5D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7B0B370A"/>
    <w:multiLevelType w:val="hybridMultilevel"/>
    <w:tmpl w:val="74B49E40"/>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num w:numId="1">
    <w:abstractNumId w:val="2"/>
  </w:num>
  <w:num w:numId="2">
    <w:abstractNumId w:val="4"/>
  </w:num>
  <w:num w:numId="3">
    <w:abstractNumId w:val="0"/>
  </w:num>
  <w:num w:numId="4">
    <w:abstractNumId w:val="3"/>
  </w:num>
  <w:num w:numId="5">
    <w:abstractNumId w:val="1"/>
  </w:num>
  <w:num w:numId="6">
    <w:abstractNumId w:val="7"/>
  </w:num>
  <w:num w:numId="7">
    <w:abstractNumId w:val="6"/>
  </w:num>
  <w:num w:numId="8">
    <w:abstractNumId w:val="5"/>
  </w:num>
  <w:num w:numId="9">
    <w:abstractNumId w:val="0"/>
  </w:num>
  <w:num w:numId="10">
    <w:abstractNumId w:val="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7"/>
  <w:embedTrueTypeFonts/>
  <w:bordersDoNotSurroundHeader/>
  <w:bordersDoNotSurroundFooter/>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323147"/>
    <w:rsid w:val="00010516"/>
    <w:rsid w:val="00027401"/>
    <w:rsid w:val="00033429"/>
    <w:rsid w:val="00043904"/>
    <w:rsid w:val="00074792"/>
    <w:rsid w:val="00080AFB"/>
    <w:rsid w:val="00086D2C"/>
    <w:rsid w:val="00093F59"/>
    <w:rsid w:val="000A4EBE"/>
    <w:rsid w:val="000B18B9"/>
    <w:rsid w:val="000B750C"/>
    <w:rsid w:val="000D0279"/>
    <w:rsid w:val="000F2DEF"/>
    <w:rsid w:val="0012103B"/>
    <w:rsid w:val="001257E3"/>
    <w:rsid w:val="001368BE"/>
    <w:rsid w:val="00166A2E"/>
    <w:rsid w:val="0017117A"/>
    <w:rsid w:val="0019050F"/>
    <w:rsid w:val="00192558"/>
    <w:rsid w:val="001A5A50"/>
    <w:rsid w:val="001B586F"/>
    <w:rsid w:val="001B5F2D"/>
    <w:rsid w:val="001C13C0"/>
    <w:rsid w:val="001D4570"/>
    <w:rsid w:val="001E492E"/>
    <w:rsid w:val="001F1A2F"/>
    <w:rsid w:val="002042F0"/>
    <w:rsid w:val="00217359"/>
    <w:rsid w:val="002345B1"/>
    <w:rsid w:val="00251387"/>
    <w:rsid w:val="00253483"/>
    <w:rsid w:val="00271B5B"/>
    <w:rsid w:val="00283220"/>
    <w:rsid w:val="00296963"/>
    <w:rsid w:val="0029730D"/>
    <w:rsid w:val="002A74A7"/>
    <w:rsid w:val="002C4D09"/>
    <w:rsid w:val="002D72D1"/>
    <w:rsid w:val="002E2545"/>
    <w:rsid w:val="002E4742"/>
    <w:rsid w:val="002E5ADC"/>
    <w:rsid w:val="002F36D9"/>
    <w:rsid w:val="002F3D0B"/>
    <w:rsid w:val="002F5439"/>
    <w:rsid w:val="003041D5"/>
    <w:rsid w:val="00313C7D"/>
    <w:rsid w:val="00317149"/>
    <w:rsid w:val="00323147"/>
    <w:rsid w:val="00342E7C"/>
    <w:rsid w:val="0035751F"/>
    <w:rsid w:val="003577EE"/>
    <w:rsid w:val="003731F5"/>
    <w:rsid w:val="003745BD"/>
    <w:rsid w:val="00392217"/>
    <w:rsid w:val="003A7F14"/>
    <w:rsid w:val="003B0229"/>
    <w:rsid w:val="003B15CB"/>
    <w:rsid w:val="003B6A1E"/>
    <w:rsid w:val="003C1C85"/>
    <w:rsid w:val="003D6ECF"/>
    <w:rsid w:val="003F649D"/>
    <w:rsid w:val="00410510"/>
    <w:rsid w:val="00467A4A"/>
    <w:rsid w:val="00467FFA"/>
    <w:rsid w:val="00484F32"/>
    <w:rsid w:val="0049211D"/>
    <w:rsid w:val="00493C71"/>
    <w:rsid w:val="0049479C"/>
    <w:rsid w:val="00495A9C"/>
    <w:rsid w:val="004A46C7"/>
    <w:rsid w:val="004B0B78"/>
    <w:rsid w:val="004B39EB"/>
    <w:rsid w:val="004C0021"/>
    <w:rsid w:val="004C4655"/>
    <w:rsid w:val="004D692E"/>
    <w:rsid w:val="004E23A5"/>
    <w:rsid w:val="00504FBD"/>
    <w:rsid w:val="00506EC0"/>
    <w:rsid w:val="00515EDB"/>
    <w:rsid w:val="0052006B"/>
    <w:rsid w:val="00534E7E"/>
    <w:rsid w:val="00537E01"/>
    <w:rsid w:val="00541265"/>
    <w:rsid w:val="00541608"/>
    <w:rsid w:val="00542EDA"/>
    <w:rsid w:val="005434B4"/>
    <w:rsid w:val="00550803"/>
    <w:rsid w:val="00551D1C"/>
    <w:rsid w:val="00554076"/>
    <w:rsid w:val="00563EAC"/>
    <w:rsid w:val="005758D5"/>
    <w:rsid w:val="0059265B"/>
    <w:rsid w:val="005A3305"/>
    <w:rsid w:val="005B77C9"/>
    <w:rsid w:val="005C5418"/>
    <w:rsid w:val="005C5F9E"/>
    <w:rsid w:val="005E1314"/>
    <w:rsid w:val="006012E3"/>
    <w:rsid w:val="0063037C"/>
    <w:rsid w:val="00652373"/>
    <w:rsid w:val="00656BD7"/>
    <w:rsid w:val="00664122"/>
    <w:rsid w:val="0066542C"/>
    <w:rsid w:val="0068583F"/>
    <w:rsid w:val="00690A89"/>
    <w:rsid w:val="006944DB"/>
    <w:rsid w:val="0069776D"/>
    <w:rsid w:val="006A5BDD"/>
    <w:rsid w:val="006B3384"/>
    <w:rsid w:val="006B4669"/>
    <w:rsid w:val="006B6F15"/>
    <w:rsid w:val="006D272E"/>
    <w:rsid w:val="006E3550"/>
    <w:rsid w:val="00705ADD"/>
    <w:rsid w:val="00710AA8"/>
    <w:rsid w:val="00710DD9"/>
    <w:rsid w:val="00725454"/>
    <w:rsid w:val="00743627"/>
    <w:rsid w:val="00770253"/>
    <w:rsid w:val="00774BC4"/>
    <w:rsid w:val="00777DC7"/>
    <w:rsid w:val="00782AEF"/>
    <w:rsid w:val="00797A0C"/>
    <w:rsid w:val="007C4833"/>
    <w:rsid w:val="007E6210"/>
    <w:rsid w:val="007F70A3"/>
    <w:rsid w:val="00805A6C"/>
    <w:rsid w:val="0081482D"/>
    <w:rsid w:val="00816B13"/>
    <w:rsid w:val="008375AE"/>
    <w:rsid w:val="008408E0"/>
    <w:rsid w:val="0084220C"/>
    <w:rsid w:val="00852467"/>
    <w:rsid w:val="0085618B"/>
    <w:rsid w:val="00857FB6"/>
    <w:rsid w:val="0087513C"/>
    <w:rsid w:val="00884F17"/>
    <w:rsid w:val="00894DE3"/>
    <w:rsid w:val="008A1389"/>
    <w:rsid w:val="008A2AB0"/>
    <w:rsid w:val="008A3351"/>
    <w:rsid w:val="008A7D01"/>
    <w:rsid w:val="008B3D05"/>
    <w:rsid w:val="008B5002"/>
    <w:rsid w:val="008D48C3"/>
    <w:rsid w:val="008D6782"/>
    <w:rsid w:val="008F26F9"/>
    <w:rsid w:val="008F5A51"/>
    <w:rsid w:val="008F62C9"/>
    <w:rsid w:val="00910E3C"/>
    <w:rsid w:val="00921C23"/>
    <w:rsid w:val="00925710"/>
    <w:rsid w:val="0092704C"/>
    <w:rsid w:val="00931C13"/>
    <w:rsid w:val="00936074"/>
    <w:rsid w:val="0094229C"/>
    <w:rsid w:val="00943A93"/>
    <w:rsid w:val="00961A43"/>
    <w:rsid w:val="00980B49"/>
    <w:rsid w:val="00986723"/>
    <w:rsid w:val="00996BBC"/>
    <w:rsid w:val="009A2C12"/>
    <w:rsid w:val="009D1DD6"/>
    <w:rsid w:val="00A12B65"/>
    <w:rsid w:val="00A2539A"/>
    <w:rsid w:val="00A4009D"/>
    <w:rsid w:val="00A42968"/>
    <w:rsid w:val="00A45E60"/>
    <w:rsid w:val="00A54DA7"/>
    <w:rsid w:val="00A825D2"/>
    <w:rsid w:val="00A8396B"/>
    <w:rsid w:val="00A86152"/>
    <w:rsid w:val="00A97B90"/>
    <w:rsid w:val="00AA3BDD"/>
    <w:rsid w:val="00AA3DEB"/>
    <w:rsid w:val="00AB4C74"/>
    <w:rsid w:val="00AC2F1B"/>
    <w:rsid w:val="00AE1BB6"/>
    <w:rsid w:val="00AE2257"/>
    <w:rsid w:val="00AE3AD7"/>
    <w:rsid w:val="00AF55D2"/>
    <w:rsid w:val="00B01960"/>
    <w:rsid w:val="00B13CAB"/>
    <w:rsid w:val="00B302B7"/>
    <w:rsid w:val="00B41259"/>
    <w:rsid w:val="00B433FB"/>
    <w:rsid w:val="00B507EC"/>
    <w:rsid w:val="00B86DAD"/>
    <w:rsid w:val="00B9125A"/>
    <w:rsid w:val="00B9216F"/>
    <w:rsid w:val="00BA382D"/>
    <w:rsid w:val="00BB0A84"/>
    <w:rsid w:val="00BB2B4B"/>
    <w:rsid w:val="00BB4ED3"/>
    <w:rsid w:val="00BB5333"/>
    <w:rsid w:val="00BC2D1A"/>
    <w:rsid w:val="00BC7D43"/>
    <w:rsid w:val="00BE2C72"/>
    <w:rsid w:val="00BE31DF"/>
    <w:rsid w:val="00C15F76"/>
    <w:rsid w:val="00C17E12"/>
    <w:rsid w:val="00C24459"/>
    <w:rsid w:val="00C328A4"/>
    <w:rsid w:val="00C35A7F"/>
    <w:rsid w:val="00C43738"/>
    <w:rsid w:val="00C51A68"/>
    <w:rsid w:val="00C633F3"/>
    <w:rsid w:val="00C67224"/>
    <w:rsid w:val="00C750A8"/>
    <w:rsid w:val="00C75662"/>
    <w:rsid w:val="00CA4B13"/>
    <w:rsid w:val="00CB06D4"/>
    <w:rsid w:val="00CB3176"/>
    <w:rsid w:val="00CC4BC1"/>
    <w:rsid w:val="00CE2BF2"/>
    <w:rsid w:val="00CE6A11"/>
    <w:rsid w:val="00CF4495"/>
    <w:rsid w:val="00D22EC5"/>
    <w:rsid w:val="00D2421D"/>
    <w:rsid w:val="00D343C0"/>
    <w:rsid w:val="00D456D0"/>
    <w:rsid w:val="00D815E5"/>
    <w:rsid w:val="00D83304"/>
    <w:rsid w:val="00DB3B9F"/>
    <w:rsid w:val="00DC04EB"/>
    <w:rsid w:val="00DC15C5"/>
    <w:rsid w:val="00DE13F9"/>
    <w:rsid w:val="00DF0A14"/>
    <w:rsid w:val="00E00585"/>
    <w:rsid w:val="00E02F13"/>
    <w:rsid w:val="00E05F7C"/>
    <w:rsid w:val="00E24C24"/>
    <w:rsid w:val="00E332C3"/>
    <w:rsid w:val="00E359F4"/>
    <w:rsid w:val="00E3614E"/>
    <w:rsid w:val="00E36B3E"/>
    <w:rsid w:val="00E3731C"/>
    <w:rsid w:val="00E4155F"/>
    <w:rsid w:val="00E44F07"/>
    <w:rsid w:val="00E46631"/>
    <w:rsid w:val="00E47BF1"/>
    <w:rsid w:val="00E64F5A"/>
    <w:rsid w:val="00E73329"/>
    <w:rsid w:val="00E922C4"/>
    <w:rsid w:val="00EA5198"/>
    <w:rsid w:val="00EB0035"/>
    <w:rsid w:val="00EB5848"/>
    <w:rsid w:val="00ED06C7"/>
    <w:rsid w:val="00F01986"/>
    <w:rsid w:val="00F2349F"/>
    <w:rsid w:val="00F34192"/>
    <w:rsid w:val="00F373CF"/>
    <w:rsid w:val="00F422F3"/>
    <w:rsid w:val="00F57B41"/>
    <w:rsid w:val="00F6285C"/>
    <w:rsid w:val="00F97AA2"/>
    <w:rsid w:val="00FA0004"/>
    <w:rsid w:val="00FA027F"/>
    <w:rsid w:val="00FB18C2"/>
    <w:rsid w:val="00FC4EAB"/>
    <w:rsid w:val="00FD1A42"/>
    <w:rsid w:val="00FD3020"/>
    <w:rsid w:val="00FD49E9"/>
    <w:rsid w:val="00FD53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77EE"/>
    <w:pPr>
      <w:ind w:left="851"/>
    </w:pPr>
    <w:rPr>
      <w:rFonts w:eastAsia="Arial" w:cs="Arial"/>
      <w:sz w:val="20"/>
      <w:lang w:val="en-AU" w:eastAsia="ja-JP"/>
    </w:rPr>
  </w:style>
  <w:style w:type="paragraph" w:styleId="Heading1">
    <w:name w:val="heading 1"/>
    <w:basedOn w:val="Normal"/>
    <w:next w:val="Normal"/>
    <w:link w:val="Heading1Char"/>
    <w:uiPriority w:val="9"/>
    <w:qFormat/>
    <w:rsid w:val="003577EE"/>
    <w:pPr>
      <w:numPr>
        <w:numId w:val="3"/>
      </w:numPr>
      <w:ind w:left="851" w:hanging="851"/>
      <w:outlineLvl w:val="0"/>
    </w:pPr>
    <w:rPr>
      <w:rFonts w:asciiTheme="majorHAnsi" w:hAnsiTheme="majorHAnsi"/>
      <w:color w:val="E51400" w:themeColor="accent1"/>
      <w:sz w:val="40"/>
    </w:rPr>
  </w:style>
  <w:style w:type="paragraph" w:styleId="Heading2">
    <w:name w:val="heading 2"/>
    <w:basedOn w:val="Normal"/>
    <w:next w:val="Normal"/>
    <w:link w:val="Heading2Char"/>
    <w:uiPriority w:val="9"/>
    <w:unhideWhenUsed/>
    <w:qFormat/>
    <w:rsid w:val="003577EE"/>
    <w:pPr>
      <w:numPr>
        <w:ilvl w:val="1"/>
        <w:numId w:val="3"/>
      </w:numPr>
      <w:ind w:left="851" w:hanging="851"/>
      <w:outlineLvl w:val="1"/>
    </w:pPr>
    <w:rPr>
      <w:rFonts w:asciiTheme="majorHAnsi" w:hAnsiTheme="majorHAnsi"/>
      <w:color w:val="E51400" w:themeColor="accent1"/>
      <w:sz w:val="32"/>
    </w:rPr>
  </w:style>
  <w:style w:type="paragraph" w:styleId="Heading3">
    <w:name w:val="heading 3"/>
    <w:basedOn w:val="Normal"/>
    <w:next w:val="Normal"/>
    <w:link w:val="Heading3Char"/>
    <w:uiPriority w:val="9"/>
    <w:unhideWhenUsed/>
    <w:qFormat/>
    <w:rsid w:val="004B39EB"/>
    <w:pPr>
      <w:numPr>
        <w:ilvl w:val="2"/>
        <w:numId w:val="3"/>
      </w:numPr>
      <w:ind w:left="851" w:hanging="1021"/>
      <w:outlineLvl w:val="2"/>
    </w:pPr>
    <w:rPr>
      <w:rFonts w:ascii="Segoe Black" w:eastAsiaTheme="majorEastAsia" w:hAnsi="Segoe Black" w:cstheme="majorBidi"/>
      <w:bCs/>
      <w:caps/>
      <w:color w:val="E51400" w:themeColor="accent1"/>
      <w:sz w:val="28"/>
    </w:rPr>
  </w:style>
  <w:style w:type="paragraph" w:styleId="Heading4">
    <w:name w:val="heading 4"/>
    <w:basedOn w:val="Normal"/>
    <w:next w:val="Normal"/>
    <w:link w:val="Heading4Char"/>
    <w:uiPriority w:val="9"/>
    <w:unhideWhenUsed/>
    <w:qFormat/>
    <w:rsid w:val="003577EE"/>
    <w:pPr>
      <w:keepNext/>
      <w:keepLines/>
      <w:numPr>
        <w:ilvl w:val="3"/>
        <w:numId w:val="3"/>
      </w:numPr>
      <w:spacing w:before="200" w:after="0"/>
      <w:ind w:left="2141"/>
      <w:outlineLvl w:val="3"/>
    </w:pPr>
    <w:rPr>
      <w:rFonts w:asciiTheme="majorHAnsi" w:eastAsiaTheme="majorEastAsia" w:hAnsiTheme="majorHAnsi" w:cstheme="majorBidi"/>
      <w:bCs/>
      <w:iCs/>
      <w:color w:val="E51400" w:themeColor="accent1"/>
      <w:sz w:val="24"/>
      <w:szCs w:val="24"/>
    </w:rPr>
  </w:style>
  <w:style w:type="paragraph" w:styleId="Heading5">
    <w:name w:val="heading 5"/>
    <w:basedOn w:val="Normal"/>
    <w:next w:val="Normal"/>
    <w:link w:val="Heading5Char"/>
    <w:uiPriority w:val="9"/>
    <w:semiHidden/>
    <w:unhideWhenUsed/>
    <w:qFormat/>
    <w:rsid w:val="00F01986"/>
    <w:pPr>
      <w:keepNext/>
      <w:keepLines/>
      <w:numPr>
        <w:ilvl w:val="4"/>
        <w:numId w:val="3"/>
      </w:numPr>
      <w:spacing w:before="200" w:after="0"/>
      <w:outlineLvl w:val="4"/>
    </w:pPr>
    <w:rPr>
      <w:rFonts w:asciiTheme="majorHAnsi" w:eastAsiaTheme="majorEastAsia" w:hAnsiTheme="majorHAnsi" w:cstheme="majorBidi"/>
      <w:color w:val="720900" w:themeColor="accent1" w:themeShade="7F"/>
    </w:rPr>
  </w:style>
  <w:style w:type="paragraph" w:styleId="Heading6">
    <w:name w:val="heading 6"/>
    <w:basedOn w:val="Normal"/>
    <w:next w:val="Normal"/>
    <w:link w:val="Heading6Char"/>
    <w:uiPriority w:val="9"/>
    <w:semiHidden/>
    <w:unhideWhenUsed/>
    <w:qFormat/>
    <w:rsid w:val="00F01986"/>
    <w:pPr>
      <w:keepNext/>
      <w:keepLines/>
      <w:numPr>
        <w:ilvl w:val="5"/>
        <w:numId w:val="3"/>
      </w:numPr>
      <w:spacing w:before="200" w:after="0"/>
      <w:outlineLvl w:val="5"/>
    </w:pPr>
    <w:rPr>
      <w:rFonts w:asciiTheme="majorHAnsi" w:eastAsiaTheme="majorEastAsia" w:hAnsiTheme="majorHAnsi" w:cstheme="majorBidi"/>
      <w:i/>
      <w:iCs/>
      <w:color w:val="720900" w:themeColor="accent1" w:themeShade="7F"/>
    </w:rPr>
  </w:style>
  <w:style w:type="paragraph" w:styleId="Heading7">
    <w:name w:val="heading 7"/>
    <w:basedOn w:val="Normal"/>
    <w:next w:val="Normal"/>
    <w:link w:val="Heading7Char"/>
    <w:uiPriority w:val="9"/>
    <w:semiHidden/>
    <w:unhideWhenUsed/>
    <w:qFormat/>
    <w:rsid w:val="00F01986"/>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01986"/>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01986"/>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77EE"/>
    <w:rPr>
      <w:rFonts w:asciiTheme="majorHAnsi" w:eastAsia="Arial" w:hAnsiTheme="majorHAnsi" w:cs="Arial"/>
      <w:color w:val="E51400" w:themeColor="accent1"/>
      <w:sz w:val="40"/>
      <w:lang w:val="en-AU" w:eastAsia="ja-JP"/>
    </w:rPr>
  </w:style>
  <w:style w:type="paragraph" w:customStyle="1" w:styleId="Heading1Numbered">
    <w:name w:val="Heading 1 (Numbered)"/>
    <w:basedOn w:val="Heading1"/>
    <w:next w:val="Normal"/>
    <w:uiPriority w:val="14"/>
    <w:qFormat/>
    <w:rsid w:val="00F01986"/>
  </w:style>
  <w:style w:type="paragraph" w:styleId="BalloonText">
    <w:name w:val="Balloon Text"/>
    <w:basedOn w:val="Normal"/>
    <w:link w:val="BalloonTextChar"/>
    <w:uiPriority w:val="99"/>
    <w:semiHidden/>
    <w:unhideWhenUsed/>
    <w:rsid w:val="003231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147"/>
    <w:rPr>
      <w:rFonts w:ascii="Tahoma" w:eastAsia="Arial" w:hAnsi="Tahoma" w:cs="Tahoma"/>
      <w:sz w:val="16"/>
      <w:szCs w:val="16"/>
      <w:lang w:val="en-AU" w:eastAsia="ja-JP"/>
    </w:rPr>
  </w:style>
  <w:style w:type="table" w:styleId="TableGrid">
    <w:name w:val="Table Grid"/>
    <w:basedOn w:val="TableNormal"/>
    <w:uiPriority w:val="59"/>
    <w:rsid w:val="003231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23147"/>
    <w:pPr>
      <w:pBdr>
        <w:top w:val="single" w:sz="48" w:space="1" w:color="E51400" w:themeColor="accent1"/>
        <w:bottom w:val="single" w:sz="48" w:space="4" w:color="E51400" w:themeColor="accent1"/>
      </w:pBdr>
      <w:spacing w:after="0" w:line="240" w:lineRule="auto"/>
      <w:contextualSpacing/>
    </w:pPr>
    <w:rPr>
      <w:rFonts w:ascii="Segoe Light" w:eastAsiaTheme="majorEastAsia" w:hAnsi="Segoe Light" w:cstheme="majorBidi"/>
      <w:color w:val="FFFFFF" w:themeColor="background1"/>
      <w:spacing w:val="5"/>
      <w:kern w:val="28"/>
      <w:sz w:val="48"/>
      <w:szCs w:val="52"/>
    </w:rPr>
  </w:style>
  <w:style w:type="character" w:customStyle="1" w:styleId="TitleChar">
    <w:name w:val="Title Char"/>
    <w:basedOn w:val="DefaultParagraphFont"/>
    <w:link w:val="Title"/>
    <w:uiPriority w:val="10"/>
    <w:rsid w:val="00323147"/>
    <w:rPr>
      <w:rFonts w:ascii="Segoe Light" w:eastAsiaTheme="majorEastAsia" w:hAnsi="Segoe Light" w:cstheme="majorBidi"/>
      <w:color w:val="FFFFFF" w:themeColor="background1"/>
      <w:spacing w:val="5"/>
      <w:kern w:val="28"/>
      <w:sz w:val="48"/>
      <w:szCs w:val="52"/>
      <w:lang w:val="en-AU" w:eastAsia="ja-JP"/>
    </w:rPr>
  </w:style>
  <w:style w:type="paragraph" w:styleId="Subtitle">
    <w:name w:val="Subtitle"/>
    <w:basedOn w:val="Title"/>
    <w:next w:val="Normal"/>
    <w:link w:val="SubtitleChar"/>
    <w:uiPriority w:val="11"/>
    <w:qFormat/>
    <w:rsid w:val="00323147"/>
    <w:rPr>
      <w:sz w:val="36"/>
    </w:rPr>
  </w:style>
  <w:style w:type="character" w:customStyle="1" w:styleId="SubtitleChar">
    <w:name w:val="Subtitle Char"/>
    <w:basedOn w:val="DefaultParagraphFont"/>
    <w:link w:val="Subtitle"/>
    <w:uiPriority w:val="11"/>
    <w:rsid w:val="00323147"/>
    <w:rPr>
      <w:rFonts w:ascii="Segoe Light" w:eastAsiaTheme="majorEastAsia" w:hAnsi="Segoe Light" w:cstheme="majorBidi"/>
      <w:color w:val="FFFFFF" w:themeColor="background1"/>
      <w:spacing w:val="5"/>
      <w:kern w:val="28"/>
      <w:sz w:val="36"/>
      <w:szCs w:val="52"/>
      <w:lang w:val="en-AU" w:eastAsia="ja-JP"/>
    </w:rPr>
  </w:style>
  <w:style w:type="paragraph" w:customStyle="1" w:styleId="CoverBlockTextBold">
    <w:name w:val="Cover Block Text Bold"/>
    <w:basedOn w:val="Normal"/>
    <w:uiPriority w:val="99"/>
    <w:rsid w:val="00323147"/>
    <w:pPr>
      <w:spacing w:after="40"/>
      <w:ind w:right="-567"/>
      <w:jc w:val="right"/>
    </w:pPr>
    <w:rPr>
      <w:rFonts w:eastAsia="Times New Roman" w:cs="Times New Roman"/>
      <w:b/>
      <w:bCs/>
    </w:rPr>
  </w:style>
  <w:style w:type="character" w:styleId="SubtleEmphasis">
    <w:name w:val="Subtle Emphasis"/>
    <w:basedOn w:val="DefaultParagraphFont"/>
    <w:uiPriority w:val="19"/>
    <w:qFormat/>
    <w:rsid w:val="00323147"/>
    <w:rPr>
      <w:i/>
      <w:iCs/>
      <w:color w:val="A6A6A6" w:themeColor="background1" w:themeShade="A6"/>
    </w:rPr>
  </w:style>
  <w:style w:type="paragraph" w:styleId="Header">
    <w:name w:val="header"/>
    <w:basedOn w:val="Normal"/>
    <w:link w:val="HeaderChar"/>
    <w:uiPriority w:val="99"/>
    <w:unhideWhenUsed/>
    <w:rsid w:val="003231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3147"/>
    <w:rPr>
      <w:rFonts w:eastAsia="Arial" w:cs="Arial"/>
      <w:sz w:val="20"/>
      <w:lang w:val="en-AU" w:eastAsia="ja-JP"/>
    </w:rPr>
  </w:style>
  <w:style w:type="paragraph" w:styleId="Footer">
    <w:name w:val="footer"/>
    <w:basedOn w:val="Normal"/>
    <w:link w:val="FooterChar"/>
    <w:uiPriority w:val="99"/>
    <w:unhideWhenUsed/>
    <w:rsid w:val="003231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3147"/>
    <w:rPr>
      <w:rFonts w:eastAsia="Arial" w:cs="Arial"/>
      <w:sz w:val="20"/>
      <w:lang w:val="en-AU" w:eastAsia="ja-JP"/>
    </w:rPr>
  </w:style>
  <w:style w:type="paragraph" w:customStyle="1" w:styleId="FooterSmall">
    <w:name w:val="Footer Small"/>
    <w:basedOn w:val="Footer"/>
    <w:uiPriority w:val="99"/>
    <w:rsid w:val="00323147"/>
    <w:pPr>
      <w:tabs>
        <w:tab w:val="clear" w:pos="4513"/>
        <w:tab w:val="clear" w:pos="9026"/>
      </w:tabs>
      <w:spacing w:line="276" w:lineRule="auto"/>
    </w:pPr>
    <w:rPr>
      <w:rFonts w:eastAsia="Calibri" w:cs="Calibri"/>
      <w:sz w:val="12"/>
      <w:szCs w:val="12"/>
    </w:rPr>
  </w:style>
  <w:style w:type="paragraph" w:customStyle="1" w:styleId="FooterPageNumber">
    <w:name w:val="Footer Page Number"/>
    <w:basedOn w:val="Footer"/>
    <w:uiPriority w:val="99"/>
    <w:rsid w:val="00323147"/>
    <w:pPr>
      <w:pBdr>
        <w:top w:val="single" w:sz="4" w:space="1" w:color="auto"/>
      </w:pBdr>
      <w:tabs>
        <w:tab w:val="clear" w:pos="4513"/>
        <w:tab w:val="clear" w:pos="9026"/>
      </w:tabs>
      <w:spacing w:line="276" w:lineRule="auto"/>
      <w:ind w:left="-227"/>
      <w:jc w:val="right"/>
    </w:pPr>
    <w:rPr>
      <w:rFonts w:eastAsia="Calibri" w:cs="Calibri"/>
      <w:sz w:val="16"/>
      <w:szCs w:val="16"/>
    </w:rPr>
  </w:style>
  <w:style w:type="character" w:customStyle="1" w:styleId="Heading2Char">
    <w:name w:val="Heading 2 Char"/>
    <w:basedOn w:val="DefaultParagraphFont"/>
    <w:link w:val="Heading2"/>
    <w:uiPriority w:val="9"/>
    <w:rsid w:val="003577EE"/>
    <w:rPr>
      <w:rFonts w:asciiTheme="majorHAnsi" w:eastAsia="Arial" w:hAnsiTheme="majorHAnsi" w:cs="Arial"/>
      <w:color w:val="E51400" w:themeColor="accent1"/>
      <w:sz w:val="32"/>
      <w:lang w:val="en-AU" w:eastAsia="ja-JP"/>
    </w:rPr>
  </w:style>
  <w:style w:type="character" w:customStyle="1" w:styleId="Heading3Char">
    <w:name w:val="Heading 3 Char"/>
    <w:basedOn w:val="DefaultParagraphFont"/>
    <w:link w:val="Heading3"/>
    <w:uiPriority w:val="9"/>
    <w:rsid w:val="004B39EB"/>
    <w:rPr>
      <w:rFonts w:ascii="Segoe Black" w:eastAsiaTheme="majorEastAsia" w:hAnsi="Segoe Black" w:cstheme="majorBidi"/>
      <w:bCs/>
      <w:caps/>
      <w:color w:val="E51400" w:themeColor="accent1"/>
      <w:sz w:val="28"/>
      <w:lang w:val="en-AU" w:eastAsia="ja-JP"/>
    </w:rPr>
  </w:style>
  <w:style w:type="character" w:customStyle="1" w:styleId="Heading4Char">
    <w:name w:val="Heading 4 Char"/>
    <w:basedOn w:val="DefaultParagraphFont"/>
    <w:link w:val="Heading4"/>
    <w:uiPriority w:val="9"/>
    <w:rsid w:val="003577EE"/>
    <w:rPr>
      <w:rFonts w:asciiTheme="majorHAnsi" w:eastAsiaTheme="majorEastAsia" w:hAnsiTheme="majorHAnsi" w:cstheme="majorBidi"/>
      <w:bCs/>
      <w:iCs/>
      <w:color w:val="E51400" w:themeColor="accent1"/>
      <w:sz w:val="24"/>
      <w:szCs w:val="24"/>
      <w:lang w:val="en-AU" w:eastAsia="ja-JP"/>
    </w:rPr>
  </w:style>
  <w:style w:type="character" w:customStyle="1" w:styleId="Heading5Char">
    <w:name w:val="Heading 5 Char"/>
    <w:basedOn w:val="DefaultParagraphFont"/>
    <w:link w:val="Heading5"/>
    <w:uiPriority w:val="9"/>
    <w:semiHidden/>
    <w:rsid w:val="00F01986"/>
    <w:rPr>
      <w:rFonts w:asciiTheme="majorHAnsi" w:eastAsiaTheme="majorEastAsia" w:hAnsiTheme="majorHAnsi" w:cstheme="majorBidi"/>
      <w:color w:val="720900" w:themeColor="accent1" w:themeShade="7F"/>
      <w:sz w:val="20"/>
      <w:lang w:val="en-AU" w:eastAsia="ja-JP"/>
    </w:rPr>
  </w:style>
  <w:style w:type="character" w:customStyle="1" w:styleId="Heading6Char">
    <w:name w:val="Heading 6 Char"/>
    <w:basedOn w:val="DefaultParagraphFont"/>
    <w:link w:val="Heading6"/>
    <w:uiPriority w:val="9"/>
    <w:semiHidden/>
    <w:rsid w:val="00F01986"/>
    <w:rPr>
      <w:rFonts w:asciiTheme="majorHAnsi" w:eastAsiaTheme="majorEastAsia" w:hAnsiTheme="majorHAnsi" w:cstheme="majorBidi"/>
      <w:i/>
      <w:iCs/>
      <w:color w:val="720900" w:themeColor="accent1" w:themeShade="7F"/>
      <w:sz w:val="20"/>
      <w:lang w:val="en-AU" w:eastAsia="ja-JP"/>
    </w:rPr>
  </w:style>
  <w:style w:type="character" w:customStyle="1" w:styleId="Heading7Char">
    <w:name w:val="Heading 7 Char"/>
    <w:basedOn w:val="DefaultParagraphFont"/>
    <w:link w:val="Heading7"/>
    <w:uiPriority w:val="9"/>
    <w:semiHidden/>
    <w:rsid w:val="00F01986"/>
    <w:rPr>
      <w:rFonts w:asciiTheme="majorHAnsi" w:eastAsiaTheme="majorEastAsia" w:hAnsiTheme="majorHAnsi" w:cstheme="majorBidi"/>
      <w:i/>
      <w:iCs/>
      <w:color w:val="404040" w:themeColor="text1" w:themeTint="BF"/>
      <w:sz w:val="20"/>
      <w:lang w:val="en-AU" w:eastAsia="ja-JP"/>
    </w:rPr>
  </w:style>
  <w:style w:type="character" w:customStyle="1" w:styleId="Heading8Char">
    <w:name w:val="Heading 8 Char"/>
    <w:basedOn w:val="DefaultParagraphFont"/>
    <w:link w:val="Heading8"/>
    <w:uiPriority w:val="9"/>
    <w:semiHidden/>
    <w:rsid w:val="00F01986"/>
    <w:rPr>
      <w:rFonts w:asciiTheme="majorHAnsi" w:eastAsiaTheme="majorEastAsia" w:hAnsiTheme="majorHAnsi" w:cstheme="majorBidi"/>
      <w:color w:val="404040" w:themeColor="text1" w:themeTint="BF"/>
      <w:sz w:val="20"/>
      <w:szCs w:val="20"/>
      <w:lang w:val="en-AU" w:eastAsia="ja-JP"/>
    </w:rPr>
  </w:style>
  <w:style w:type="character" w:customStyle="1" w:styleId="Heading9Char">
    <w:name w:val="Heading 9 Char"/>
    <w:basedOn w:val="DefaultParagraphFont"/>
    <w:link w:val="Heading9"/>
    <w:uiPriority w:val="9"/>
    <w:semiHidden/>
    <w:rsid w:val="00F01986"/>
    <w:rPr>
      <w:rFonts w:asciiTheme="majorHAnsi" w:eastAsiaTheme="majorEastAsia" w:hAnsiTheme="majorHAnsi" w:cstheme="majorBidi"/>
      <w:i/>
      <w:iCs/>
      <w:color w:val="404040" w:themeColor="text1" w:themeTint="BF"/>
      <w:sz w:val="20"/>
      <w:szCs w:val="20"/>
      <w:lang w:val="en-AU" w:eastAsia="ja-JP"/>
    </w:rPr>
  </w:style>
  <w:style w:type="paragraph" w:customStyle="1" w:styleId="Normalnoindent">
    <w:name w:val="Normal no indent"/>
    <w:basedOn w:val="Normal"/>
    <w:link w:val="NormalnoindentChar"/>
    <w:qFormat/>
    <w:rsid w:val="003577EE"/>
    <w:pPr>
      <w:ind w:left="0"/>
    </w:pPr>
  </w:style>
  <w:style w:type="paragraph" w:styleId="TOCHeading">
    <w:name w:val="TOC Heading"/>
    <w:basedOn w:val="Heading1"/>
    <w:next w:val="Normal"/>
    <w:uiPriority w:val="39"/>
    <w:semiHidden/>
    <w:unhideWhenUsed/>
    <w:qFormat/>
    <w:rsid w:val="003577EE"/>
    <w:pPr>
      <w:keepNext/>
      <w:keepLines/>
      <w:numPr>
        <w:numId w:val="0"/>
      </w:numPr>
      <w:spacing w:before="480" w:after="0"/>
      <w:outlineLvl w:val="9"/>
    </w:pPr>
    <w:rPr>
      <w:rFonts w:eastAsiaTheme="majorEastAsia" w:cstheme="majorBidi"/>
      <w:b/>
      <w:bCs/>
      <w:color w:val="AB0E00" w:themeColor="accent1" w:themeShade="BF"/>
      <w:sz w:val="28"/>
      <w:szCs w:val="28"/>
      <w:lang w:val="en-US"/>
    </w:rPr>
  </w:style>
  <w:style w:type="character" w:customStyle="1" w:styleId="NormalnoindentChar">
    <w:name w:val="Normal no indent Char"/>
    <w:basedOn w:val="FooterChar"/>
    <w:link w:val="Normalnoindent"/>
    <w:rsid w:val="003577EE"/>
    <w:rPr>
      <w:rFonts w:eastAsia="Arial" w:cs="Arial"/>
      <w:sz w:val="20"/>
      <w:lang w:val="en-AU" w:eastAsia="ja-JP"/>
    </w:rPr>
  </w:style>
  <w:style w:type="paragraph" w:styleId="TOC1">
    <w:name w:val="toc 1"/>
    <w:basedOn w:val="Normal"/>
    <w:next w:val="Normal"/>
    <w:autoRedefine/>
    <w:uiPriority w:val="39"/>
    <w:unhideWhenUsed/>
    <w:rsid w:val="003577EE"/>
    <w:pPr>
      <w:spacing w:after="100"/>
      <w:ind w:left="0"/>
    </w:pPr>
  </w:style>
  <w:style w:type="paragraph" w:styleId="TOC2">
    <w:name w:val="toc 2"/>
    <w:basedOn w:val="Normal"/>
    <w:next w:val="Normal"/>
    <w:autoRedefine/>
    <w:uiPriority w:val="39"/>
    <w:unhideWhenUsed/>
    <w:rsid w:val="003577EE"/>
    <w:pPr>
      <w:spacing w:after="100"/>
      <w:ind w:left="200"/>
    </w:pPr>
  </w:style>
  <w:style w:type="paragraph" w:styleId="TOC3">
    <w:name w:val="toc 3"/>
    <w:basedOn w:val="Normal"/>
    <w:next w:val="Normal"/>
    <w:autoRedefine/>
    <w:uiPriority w:val="39"/>
    <w:unhideWhenUsed/>
    <w:rsid w:val="003577EE"/>
    <w:pPr>
      <w:spacing w:after="100"/>
      <w:ind w:left="400"/>
    </w:pPr>
  </w:style>
  <w:style w:type="character" w:styleId="Hyperlink">
    <w:name w:val="Hyperlink"/>
    <w:basedOn w:val="DefaultParagraphFont"/>
    <w:uiPriority w:val="99"/>
    <w:unhideWhenUsed/>
    <w:rsid w:val="003577EE"/>
    <w:rPr>
      <w:color w:val="0000FF" w:themeColor="hyperlink"/>
      <w:u w:val="single"/>
    </w:rPr>
  </w:style>
  <w:style w:type="paragraph" w:styleId="NoSpacing">
    <w:name w:val="No Spacing"/>
    <w:uiPriority w:val="1"/>
    <w:qFormat/>
    <w:rsid w:val="002345B1"/>
    <w:pPr>
      <w:spacing w:after="0" w:line="240" w:lineRule="auto"/>
    </w:pPr>
    <w:rPr>
      <w:rFonts w:ascii="Segoe" w:hAnsi="Segoe"/>
    </w:rPr>
  </w:style>
  <w:style w:type="paragraph" w:customStyle="1" w:styleId="Nomargin">
    <w:name w:val="No margin"/>
    <w:basedOn w:val="Normal"/>
    <w:link w:val="NomarginChar"/>
    <w:qFormat/>
    <w:rsid w:val="002345B1"/>
    <w:pPr>
      <w:spacing w:after="0" w:line="240" w:lineRule="auto"/>
      <w:ind w:left="0"/>
    </w:pPr>
    <w:rPr>
      <w:rFonts w:ascii="Segoe" w:eastAsiaTheme="minorHAnsi" w:hAnsi="Segoe" w:cstheme="minorBidi"/>
      <w:sz w:val="18"/>
      <w:lang w:val="en-GB" w:eastAsia="en-US"/>
    </w:rPr>
  </w:style>
  <w:style w:type="character" w:customStyle="1" w:styleId="NomarginChar">
    <w:name w:val="No margin Char"/>
    <w:basedOn w:val="DefaultParagraphFont"/>
    <w:link w:val="Nomargin"/>
    <w:rsid w:val="002345B1"/>
    <w:rPr>
      <w:rFonts w:ascii="Segoe" w:hAnsi="Segoe"/>
      <w:sz w:val="18"/>
    </w:rPr>
  </w:style>
  <w:style w:type="paragraph" w:styleId="NormalWeb">
    <w:name w:val="Normal (Web)"/>
    <w:basedOn w:val="Normal"/>
    <w:uiPriority w:val="99"/>
    <w:semiHidden/>
    <w:unhideWhenUsed/>
    <w:rsid w:val="002345B1"/>
    <w:pPr>
      <w:spacing w:before="100" w:beforeAutospacing="1" w:after="100" w:afterAutospacing="1" w:line="240" w:lineRule="auto"/>
      <w:ind w:left="0"/>
    </w:pPr>
    <w:rPr>
      <w:rFonts w:ascii="Times New Roman" w:eastAsiaTheme="minorEastAsia" w:hAnsi="Times New Roman" w:cs="Times New Roman"/>
      <w:sz w:val="24"/>
      <w:szCs w:val="24"/>
      <w:lang w:val="en-GB" w:eastAsia="en-GB"/>
    </w:rPr>
  </w:style>
  <w:style w:type="paragraph" w:styleId="ListParagraph">
    <w:name w:val="List Paragraph"/>
    <w:basedOn w:val="Normal"/>
    <w:uiPriority w:val="34"/>
    <w:qFormat/>
    <w:rsid w:val="002345B1"/>
    <w:pPr>
      <w:ind w:left="720"/>
      <w:contextualSpacing/>
    </w:pPr>
    <w:rPr>
      <w:rFonts w:ascii="Segoe" w:eastAsiaTheme="minorHAnsi" w:hAnsi="Segoe" w:cstheme="minorBidi"/>
      <w:sz w:val="18"/>
      <w:lang w:val="en-GB" w:eastAsia="en-US"/>
    </w:rPr>
  </w:style>
  <w:style w:type="character" w:styleId="IntenseEmphasis">
    <w:name w:val="Intense Emphasis"/>
    <w:basedOn w:val="DefaultParagraphFont"/>
    <w:uiPriority w:val="21"/>
    <w:qFormat/>
    <w:rsid w:val="002345B1"/>
    <w:rPr>
      <w:b/>
      <w:bCs/>
      <w:i/>
      <w:iCs/>
      <w:color w:val="E51400" w:themeColor="accent1"/>
    </w:rPr>
  </w:style>
  <w:style w:type="character" w:styleId="CommentReference">
    <w:name w:val="annotation reference"/>
    <w:basedOn w:val="DefaultParagraphFont"/>
    <w:uiPriority w:val="99"/>
    <w:semiHidden/>
    <w:unhideWhenUsed/>
    <w:rsid w:val="009D1DD6"/>
    <w:rPr>
      <w:sz w:val="16"/>
      <w:szCs w:val="16"/>
    </w:rPr>
  </w:style>
  <w:style w:type="paragraph" w:styleId="CommentText">
    <w:name w:val="annotation text"/>
    <w:basedOn w:val="Normal"/>
    <w:link w:val="CommentTextChar"/>
    <w:uiPriority w:val="99"/>
    <w:semiHidden/>
    <w:unhideWhenUsed/>
    <w:rsid w:val="009D1DD6"/>
    <w:pPr>
      <w:spacing w:line="240" w:lineRule="auto"/>
    </w:pPr>
    <w:rPr>
      <w:szCs w:val="20"/>
    </w:rPr>
  </w:style>
  <w:style w:type="character" w:customStyle="1" w:styleId="CommentTextChar">
    <w:name w:val="Comment Text Char"/>
    <w:basedOn w:val="DefaultParagraphFont"/>
    <w:link w:val="CommentText"/>
    <w:uiPriority w:val="99"/>
    <w:semiHidden/>
    <w:rsid w:val="009D1DD6"/>
    <w:rPr>
      <w:rFonts w:eastAsia="Arial" w:cs="Arial"/>
      <w:sz w:val="20"/>
      <w:szCs w:val="20"/>
      <w:lang w:val="en-AU" w:eastAsia="ja-JP"/>
    </w:rPr>
  </w:style>
  <w:style w:type="paragraph" w:styleId="CommentSubject">
    <w:name w:val="annotation subject"/>
    <w:basedOn w:val="CommentText"/>
    <w:next w:val="CommentText"/>
    <w:link w:val="CommentSubjectChar"/>
    <w:uiPriority w:val="99"/>
    <w:semiHidden/>
    <w:unhideWhenUsed/>
    <w:rsid w:val="009D1DD6"/>
    <w:rPr>
      <w:b/>
      <w:bCs/>
    </w:rPr>
  </w:style>
  <w:style w:type="character" w:customStyle="1" w:styleId="CommentSubjectChar">
    <w:name w:val="Comment Subject Char"/>
    <w:basedOn w:val="CommentTextChar"/>
    <w:link w:val="CommentSubject"/>
    <w:uiPriority w:val="99"/>
    <w:semiHidden/>
    <w:rsid w:val="009D1DD6"/>
    <w:rPr>
      <w:rFonts w:eastAsia="Arial" w:cs="Arial"/>
      <w:b/>
      <w:bCs/>
      <w:sz w:val="20"/>
      <w:szCs w:val="20"/>
      <w:lang w:val="en-AU" w:eastAsia="ja-JP"/>
    </w:rPr>
  </w:style>
  <w:style w:type="character" w:styleId="FollowedHyperlink">
    <w:name w:val="FollowedHyperlink"/>
    <w:basedOn w:val="DefaultParagraphFont"/>
    <w:uiPriority w:val="99"/>
    <w:semiHidden/>
    <w:unhideWhenUsed/>
    <w:rsid w:val="00467A4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77EE"/>
    <w:pPr>
      <w:ind w:left="851"/>
    </w:pPr>
    <w:rPr>
      <w:rFonts w:eastAsia="Arial" w:cs="Arial"/>
      <w:sz w:val="20"/>
      <w:lang w:val="en-AU" w:eastAsia="ja-JP"/>
    </w:rPr>
  </w:style>
  <w:style w:type="paragraph" w:styleId="Heading1">
    <w:name w:val="heading 1"/>
    <w:basedOn w:val="Normal"/>
    <w:next w:val="Normal"/>
    <w:link w:val="Heading1Char"/>
    <w:uiPriority w:val="9"/>
    <w:qFormat/>
    <w:rsid w:val="003577EE"/>
    <w:pPr>
      <w:numPr>
        <w:numId w:val="3"/>
      </w:numPr>
      <w:ind w:left="851" w:hanging="851"/>
      <w:outlineLvl w:val="0"/>
    </w:pPr>
    <w:rPr>
      <w:rFonts w:asciiTheme="majorHAnsi" w:hAnsiTheme="majorHAnsi"/>
      <w:color w:val="E51400" w:themeColor="accent1"/>
      <w:sz w:val="40"/>
    </w:rPr>
  </w:style>
  <w:style w:type="paragraph" w:styleId="Heading2">
    <w:name w:val="heading 2"/>
    <w:basedOn w:val="Normal"/>
    <w:next w:val="Normal"/>
    <w:link w:val="Heading2Char"/>
    <w:uiPriority w:val="9"/>
    <w:unhideWhenUsed/>
    <w:qFormat/>
    <w:rsid w:val="003577EE"/>
    <w:pPr>
      <w:numPr>
        <w:ilvl w:val="1"/>
        <w:numId w:val="3"/>
      </w:numPr>
      <w:ind w:left="851" w:hanging="851"/>
      <w:outlineLvl w:val="1"/>
    </w:pPr>
    <w:rPr>
      <w:rFonts w:asciiTheme="majorHAnsi" w:hAnsiTheme="majorHAnsi"/>
      <w:color w:val="E51400" w:themeColor="accent1"/>
      <w:sz w:val="32"/>
    </w:rPr>
  </w:style>
  <w:style w:type="paragraph" w:styleId="Heading3">
    <w:name w:val="heading 3"/>
    <w:basedOn w:val="Normal"/>
    <w:next w:val="Normal"/>
    <w:link w:val="Heading3Char"/>
    <w:uiPriority w:val="9"/>
    <w:unhideWhenUsed/>
    <w:qFormat/>
    <w:rsid w:val="004B39EB"/>
    <w:pPr>
      <w:numPr>
        <w:ilvl w:val="2"/>
        <w:numId w:val="3"/>
      </w:numPr>
      <w:ind w:left="851" w:hanging="1021"/>
      <w:outlineLvl w:val="2"/>
    </w:pPr>
    <w:rPr>
      <w:rFonts w:ascii="Segoe Black" w:eastAsiaTheme="majorEastAsia" w:hAnsi="Segoe Black" w:cstheme="majorBidi"/>
      <w:bCs/>
      <w:caps/>
      <w:color w:val="E51400" w:themeColor="accent1"/>
      <w:sz w:val="28"/>
    </w:rPr>
  </w:style>
  <w:style w:type="paragraph" w:styleId="Heading4">
    <w:name w:val="heading 4"/>
    <w:basedOn w:val="Normal"/>
    <w:next w:val="Normal"/>
    <w:link w:val="Heading4Char"/>
    <w:uiPriority w:val="9"/>
    <w:unhideWhenUsed/>
    <w:qFormat/>
    <w:rsid w:val="003577EE"/>
    <w:pPr>
      <w:keepNext/>
      <w:keepLines/>
      <w:numPr>
        <w:ilvl w:val="3"/>
        <w:numId w:val="3"/>
      </w:numPr>
      <w:spacing w:before="200" w:after="0"/>
      <w:ind w:left="2141"/>
      <w:outlineLvl w:val="3"/>
    </w:pPr>
    <w:rPr>
      <w:rFonts w:asciiTheme="majorHAnsi" w:eastAsiaTheme="majorEastAsia" w:hAnsiTheme="majorHAnsi" w:cstheme="majorBidi"/>
      <w:bCs/>
      <w:iCs/>
      <w:color w:val="E51400" w:themeColor="accent1"/>
      <w:sz w:val="24"/>
      <w:szCs w:val="24"/>
    </w:rPr>
  </w:style>
  <w:style w:type="paragraph" w:styleId="Heading5">
    <w:name w:val="heading 5"/>
    <w:basedOn w:val="Normal"/>
    <w:next w:val="Normal"/>
    <w:link w:val="Heading5Char"/>
    <w:uiPriority w:val="9"/>
    <w:semiHidden/>
    <w:unhideWhenUsed/>
    <w:qFormat/>
    <w:rsid w:val="00F01986"/>
    <w:pPr>
      <w:keepNext/>
      <w:keepLines/>
      <w:numPr>
        <w:ilvl w:val="4"/>
        <w:numId w:val="3"/>
      </w:numPr>
      <w:spacing w:before="200" w:after="0"/>
      <w:outlineLvl w:val="4"/>
    </w:pPr>
    <w:rPr>
      <w:rFonts w:asciiTheme="majorHAnsi" w:eastAsiaTheme="majorEastAsia" w:hAnsiTheme="majorHAnsi" w:cstheme="majorBidi"/>
      <w:color w:val="720900" w:themeColor="accent1" w:themeShade="7F"/>
    </w:rPr>
  </w:style>
  <w:style w:type="paragraph" w:styleId="Heading6">
    <w:name w:val="heading 6"/>
    <w:basedOn w:val="Normal"/>
    <w:next w:val="Normal"/>
    <w:link w:val="Heading6Char"/>
    <w:uiPriority w:val="9"/>
    <w:semiHidden/>
    <w:unhideWhenUsed/>
    <w:qFormat/>
    <w:rsid w:val="00F01986"/>
    <w:pPr>
      <w:keepNext/>
      <w:keepLines/>
      <w:numPr>
        <w:ilvl w:val="5"/>
        <w:numId w:val="3"/>
      </w:numPr>
      <w:spacing w:before="200" w:after="0"/>
      <w:outlineLvl w:val="5"/>
    </w:pPr>
    <w:rPr>
      <w:rFonts w:asciiTheme="majorHAnsi" w:eastAsiaTheme="majorEastAsia" w:hAnsiTheme="majorHAnsi" w:cstheme="majorBidi"/>
      <w:i/>
      <w:iCs/>
      <w:color w:val="720900" w:themeColor="accent1" w:themeShade="7F"/>
    </w:rPr>
  </w:style>
  <w:style w:type="paragraph" w:styleId="Heading7">
    <w:name w:val="heading 7"/>
    <w:basedOn w:val="Normal"/>
    <w:next w:val="Normal"/>
    <w:link w:val="Heading7Char"/>
    <w:uiPriority w:val="9"/>
    <w:semiHidden/>
    <w:unhideWhenUsed/>
    <w:qFormat/>
    <w:rsid w:val="00F01986"/>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01986"/>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01986"/>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标题 1 Char"/>
    <w:basedOn w:val="DefaultParagraphFont"/>
    <w:link w:val="Heading1"/>
    <w:uiPriority w:val="9"/>
    <w:rsid w:val="003577EE"/>
    <w:rPr>
      <w:rFonts w:asciiTheme="majorHAnsi" w:eastAsia="Arial" w:hAnsiTheme="majorHAnsi" w:cs="Arial"/>
      <w:color w:val="E51400" w:themeColor="accent1"/>
      <w:sz w:val="40"/>
      <w:lang w:val="en-AU" w:eastAsia="ja-JP"/>
    </w:rPr>
  </w:style>
  <w:style w:type="paragraph" w:customStyle="1" w:styleId="Heading1Numbered">
    <w:name w:val="Heading 1 (Numbered)"/>
    <w:basedOn w:val="Heading1"/>
    <w:next w:val="Normal"/>
    <w:uiPriority w:val="14"/>
    <w:qFormat/>
    <w:rsid w:val="00F01986"/>
  </w:style>
  <w:style w:type="paragraph" w:styleId="BalloonText">
    <w:name w:val="Balloon Text"/>
    <w:basedOn w:val="Normal"/>
    <w:link w:val="BalloonTextChar"/>
    <w:uiPriority w:val="99"/>
    <w:semiHidden/>
    <w:unhideWhenUsed/>
    <w:rsid w:val="00323147"/>
    <w:pPr>
      <w:spacing w:after="0" w:line="240" w:lineRule="auto"/>
    </w:pPr>
    <w:rPr>
      <w:rFonts w:ascii="Tahoma" w:hAnsi="Tahoma" w:cs="Tahoma"/>
      <w:sz w:val="16"/>
      <w:szCs w:val="16"/>
    </w:rPr>
  </w:style>
  <w:style w:type="character" w:customStyle="1" w:styleId="BalloonTextChar">
    <w:name w:val="批注框文本 Char"/>
    <w:basedOn w:val="DefaultParagraphFont"/>
    <w:link w:val="BalloonText"/>
    <w:uiPriority w:val="99"/>
    <w:semiHidden/>
    <w:rsid w:val="00323147"/>
    <w:rPr>
      <w:rFonts w:ascii="Tahoma" w:eastAsia="Arial" w:hAnsi="Tahoma" w:cs="Tahoma"/>
      <w:sz w:val="16"/>
      <w:szCs w:val="16"/>
      <w:lang w:val="en-AU" w:eastAsia="ja-JP"/>
    </w:rPr>
  </w:style>
  <w:style w:type="table" w:styleId="TableGrid">
    <w:name w:val="Table Grid"/>
    <w:basedOn w:val="TableNormal"/>
    <w:uiPriority w:val="59"/>
    <w:rsid w:val="003231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23147"/>
    <w:pPr>
      <w:pBdr>
        <w:top w:val="single" w:sz="48" w:space="1" w:color="E51400" w:themeColor="accent1"/>
        <w:bottom w:val="single" w:sz="48" w:space="4" w:color="E51400" w:themeColor="accent1"/>
      </w:pBdr>
      <w:spacing w:after="0" w:line="240" w:lineRule="auto"/>
      <w:contextualSpacing/>
    </w:pPr>
    <w:rPr>
      <w:rFonts w:ascii="Segoe Light" w:eastAsiaTheme="majorEastAsia" w:hAnsi="Segoe Light" w:cstheme="majorBidi"/>
      <w:color w:val="FFFFFF" w:themeColor="background1"/>
      <w:spacing w:val="5"/>
      <w:kern w:val="28"/>
      <w:sz w:val="48"/>
      <w:szCs w:val="52"/>
    </w:rPr>
  </w:style>
  <w:style w:type="character" w:customStyle="1" w:styleId="TitleChar">
    <w:name w:val="标题 Char"/>
    <w:basedOn w:val="DefaultParagraphFont"/>
    <w:link w:val="Title"/>
    <w:uiPriority w:val="10"/>
    <w:rsid w:val="00323147"/>
    <w:rPr>
      <w:rFonts w:ascii="Segoe Light" w:eastAsiaTheme="majorEastAsia" w:hAnsi="Segoe Light" w:cstheme="majorBidi"/>
      <w:color w:val="FFFFFF" w:themeColor="background1"/>
      <w:spacing w:val="5"/>
      <w:kern w:val="28"/>
      <w:sz w:val="48"/>
      <w:szCs w:val="52"/>
      <w:lang w:val="en-AU" w:eastAsia="ja-JP"/>
    </w:rPr>
  </w:style>
  <w:style w:type="paragraph" w:styleId="Subtitle">
    <w:name w:val="Subtitle"/>
    <w:basedOn w:val="Title"/>
    <w:next w:val="Normal"/>
    <w:link w:val="SubtitleChar"/>
    <w:uiPriority w:val="11"/>
    <w:qFormat/>
    <w:rsid w:val="00323147"/>
    <w:rPr>
      <w:sz w:val="36"/>
    </w:rPr>
  </w:style>
  <w:style w:type="character" w:customStyle="1" w:styleId="SubtitleChar">
    <w:name w:val="副标题 Char"/>
    <w:basedOn w:val="DefaultParagraphFont"/>
    <w:link w:val="Subtitle"/>
    <w:uiPriority w:val="11"/>
    <w:rsid w:val="00323147"/>
    <w:rPr>
      <w:rFonts w:ascii="Segoe Light" w:eastAsiaTheme="majorEastAsia" w:hAnsi="Segoe Light" w:cstheme="majorBidi"/>
      <w:color w:val="FFFFFF" w:themeColor="background1"/>
      <w:spacing w:val="5"/>
      <w:kern w:val="28"/>
      <w:sz w:val="36"/>
      <w:szCs w:val="52"/>
      <w:lang w:val="en-AU" w:eastAsia="ja-JP"/>
    </w:rPr>
  </w:style>
  <w:style w:type="paragraph" w:customStyle="1" w:styleId="CoverBlockTextBold">
    <w:name w:val="Cover Block Text Bold"/>
    <w:basedOn w:val="Normal"/>
    <w:uiPriority w:val="99"/>
    <w:rsid w:val="00323147"/>
    <w:pPr>
      <w:spacing w:after="40"/>
      <w:ind w:right="-567"/>
      <w:jc w:val="right"/>
    </w:pPr>
    <w:rPr>
      <w:rFonts w:eastAsia="Times New Roman" w:cs="Times New Roman"/>
      <w:b/>
      <w:bCs/>
    </w:rPr>
  </w:style>
  <w:style w:type="character" w:styleId="SubtleEmphasis">
    <w:name w:val="Subtle Emphasis"/>
    <w:basedOn w:val="DefaultParagraphFont"/>
    <w:uiPriority w:val="19"/>
    <w:qFormat/>
    <w:rsid w:val="00323147"/>
    <w:rPr>
      <w:i/>
      <w:iCs/>
      <w:color w:val="A6A6A6" w:themeColor="background1" w:themeShade="A6"/>
    </w:rPr>
  </w:style>
  <w:style w:type="paragraph" w:styleId="Header">
    <w:name w:val="header"/>
    <w:basedOn w:val="Normal"/>
    <w:link w:val="HeaderChar"/>
    <w:uiPriority w:val="99"/>
    <w:unhideWhenUsed/>
    <w:rsid w:val="00323147"/>
    <w:pPr>
      <w:tabs>
        <w:tab w:val="center" w:pos="4513"/>
        <w:tab w:val="right" w:pos="9026"/>
      </w:tabs>
      <w:spacing w:after="0" w:line="240" w:lineRule="auto"/>
    </w:pPr>
  </w:style>
  <w:style w:type="character" w:customStyle="1" w:styleId="HeaderChar">
    <w:name w:val="页眉 Char"/>
    <w:basedOn w:val="DefaultParagraphFont"/>
    <w:link w:val="Header"/>
    <w:uiPriority w:val="99"/>
    <w:rsid w:val="00323147"/>
    <w:rPr>
      <w:rFonts w:eastAsia="Arial" w:cs="Arial"/>
      <w:sz w:val="20"/>
      <w:lang w:val="en-AU" w:eastAsia="ja-JP"/>
    </w:rPr>
  </w:style>
  <w:style w:type="paragraph" w:styleId="Footer">
    <w:name w:val="footer"/>
    <w:basedOn w:val="Normal"/>
    <w:link w:val="FooterChar"/>
    <w:uiPriority w:val="99"/>
    <w:unhideWhenUsed/>
    <w:rsid w:val="00323147"/>
    <w:pPr>
      <w:tabs>
        <w:tab w:val="center" w:pos="4513"/>
        <w:tab w:val="right" w:pos="9026"/>
      </w:tabs>
      <w:spacing w:after="0" w:line="240" w:lineRule="auto"/>
    </w:pPr>
  </w:style>
  <w:style w:type="character" w:customStyle="1" w:styleId="FooterChar">
    <w:name w:val="页脚 Char"/>
    <w:basedOn w:val="DefaultParagraphFont"/>
    <w:link w:val="Footer"/>
    <w:uiPriority w:val="99"/>
    <w:rsid w:val="00323147"/>
    <w:rPr>
      <w:rFonts w:eastAsia="Arial" w:cs="Arial"/>
      <w:sz w:val="20"/>
      <w:lang w:val="en-AU" w:eastAsia="ja-JP"/>
    </w:rPr>
  </w:style>
  <w:style w:type="paragraph" w:customStyle="1" w:styleId="FooterSmall">
    <w:name w:val="Footer Small"/>
    <w:basedOn w:val="Footer"/>
    <w:uiPriority w:val="99"/>
    <w:rsid w:val="00323147"/>
    <w:pPr>
      <w:tabs>
        <w:tab w:val="clear" w:pos="4513"/>
        <w:tab w:val="clear" w:pos="9026"/>
      </w:tabs>
      <w:spacing w:line="276" w:lineRule="auto"/>
    </w:pPr>
    <w:rPr>
      <w:rFonts w:eastAsia="Calibri" w:cs="Calibri"/>
      <w:sz w:val="12"/>
      <w:szCs w:val="12"/>
    </w:rPr>
  </w:style>
  <w:style w:type="paragraph" w:customStyle="1" w:styleId="FooterPageNumber">
    <w:name w:val="Footer Page Number"/>
    <w:basedOn w:val="Footer"/>
    <w:uiPriority w:val="99"/>
    <w:rsid w:val="00323147"/>
    <w:pPr>
      <w:pBdr>
        <w:top w:val="single" w:sz="4" w:space="1" w:color="auto"/>
      </w:pBdr>
      <w:tabs>
        <w:tab w:val="clear" w:pos="4513"/>
        <w:tab w:val="clear" w:pos="9026"/>
      </w:tabs>
      <w:spacing w:line="276" w:lineRule="auto"/>
      <w:ind w:left="-227"/>
      <w:jc w:val="right"/>
    </w:pPr>
    <w:rPr>
      <w:rFonts w:eastAsia="Calibri" w:cs="Calibri"/>
      <w:sz w:val="16"/>
      <w:szCs w:val="16"/>
    </w:rPr>
  </w:style>
  <w:style w:type="character" w:customStyle="1" w:styleId="Heading2Char">
    <w:name w:val="标题 2 Char"/>
    <w:basedOn w:val="DefaultParagraphFont"/>
    <w:link w:val="Heading2"/>
    <w:uiPriority w:val="9"/>
    <w:rsid w:val="003577EE"/>
    <w:rPr>
      <w:rFonts w:asciiTheme="majorHAnsi" w:eastAsia="Arial" w:hAnsiTheme="majorHAnsi" w:cs="Arial"/>
      <w:color w:val="E51400" w:themeColor="accent1"/>
      <w:sz w:val="32"/>
      <w:lang w:val="en-AU" w:eastAsia="ja-JP"/>
    </w:rPr>
  </w:style>
  <w:style w:type="character" w:customStyle="1" w:styleId="Heading3Char">
    <w:name w:val="标题 3 Char"/>
    <w:basedOn w:val="DefaultParagraphFont"/>
    <w:link w:val="Heading3"/>
    <w:uiPriority w:val="9"/>
    <w:rsid w:val="004B39EB"/>
    <w:rPr>
      <w:rFonts w:ascii="Segoe Black" w:eastAsiaTheme="majorEastAsia" w:hAnsi="Segoe Black" w:cstheme="majorBidi"/>
      <w:bCs/>
      <w:caps/>
      <w:color w:val="E51400" w:themeColor="accent1"/>
      <w:sz w:val="28"/>
      <w:lang w:val="en-AU" w:eastAsia="ja-JP"/>
    </w:rPr>
  </w:style>
  <w:style w:type="character" w:customStyle="1" w:styleId="Heading4Char">
    <w:name w:val="标题 4 Char"/>
    <w:basedOn w:val="DefaultParagraphFont"/>
    <w:link w:val="Heading4"/>
    <w:uiPriority w:val="9"/>
    <w:rsid w:val="003577EE"/>
    <w:rPr>
      <w:rFonts w:asciiTheme="majorHAnsi" w:eastAsiaTheme="majorEastAsia" w:hAnsiTheme="majorHAnsi" w:cstheme="majorBidi"/>
      <w:bCs/>
      <w:iCs/>
      <w:color w:val="E51400" w:themeColor="accent1"/>
      <w:sz w:val="24"/>
      <w:szCs w:val="24"/>
      <w:lang w:val="en-AU" w:eastAsia="ja-JP"/>
    </w:rPr>
  </w:style>
  <w:style w:type="character" w:customStyle="1" w:styleId="Heading5Char">
    <w:name w:val="标题 5 Char"/>
    <w:basedOn w:val="DefaultParagraphFont"/>
    <w:link w:val="Heading5"/>
    <w:uiPriority w:val="9"/>
    <w:semiHidden/>
    <w:rsid w:val="00F01986"/>
    <w:rPr>
      <w:rFonts w:asciiTheme="majorHAnsi" w:eastAsiaTheme="majorEastAsia" w:hAnsiTheme="majorHAnsi" w:cstheme="majorBidi"/>
      <w:color w:val="720900" w:themeColor="accent1" w:themeShade="7F"/>
      <w:sz w:val="20"/>
      <w:lang w:val="en-AU" w:eastAsia="ja-JP"/>
    </w:rPr>
  </w:style>
  <w:style w:type="character" w:customStyle="1" w:styleId="Heading6Char">
    <w:name w:val="标题 6 Char"/>
    <w:basedOn w:val="DefaultParagraphFont"/>
    <w:link w:val="Heading6"/>
    <w:uiPriority w:val="9"/>
    <w:semiHidden/>
    <w:rsid w:val="00F01986"/>
    <w:rPr>
      <w:rFonts w:asciiTheme="majorHAnsi" w:eastAsiaTheme="majorEastAsia" w:hAnsiTheme="majorHAnsi" w:cstheme="majorBidi"/>
      <w:i/>
      <w:iCs/>
      <w:color w:val="720900" w:themeColor="accent1" w:themeShade="7F"/>
      <w:sz w:val="20"/>
      <w:lang w:val="en-AU" w:eastAsia="ja-JP"/>
    </w:rPr>
  </w:style>
  <w:style w:type="character" w:customStyle="1" w:styleId="Heading7Char">
    <w:name w:val="标题 7 Char"/>
    <w:basedOn w:val="DefaultParagraphFont"/>
    <w:link w:val="Heading7"/>
    <w:uiPriority w:val="9"/>
    <w:semiHidden/>
    <w:rsid w:val="00F01986"/>
    <w:rPr>
      <w:rFonts w:asciiTheme="majorHAnsi" w:eastAsiaTheme="majorEastAsia" w:hAnsiTheme="majorHAnsi" w:cstheme="majorBidi"/>
      <w:i/>
      <w:iCs/>
      <w:color w:val="404040" w:themeColor="text1" w:themeTint="BF"/>
      <w:sz w:val="20"/>
      <w:lang w:val="en-AU" w:eastAsia="ja-JP"/>
    </w:rPr>
  </w:style>
  <w:style w:type="character" w:customStyle="1" w:styleId="Heading8Char">
    <w:name w:val="标题 8 Char"/>
    <w:basedOn w:val="DefaultParagraphFont"/>
    <w:link w:val="Heading8"/>
    <w:uiPriority w:val="9"/>
    <w:semiHidden/>
    <w:rsid w:val="00F01986"/>
    <w:rPr>
      <w:rFonts w:asciiTheme="majorHAnsi" w:eastAsiaTheme="majorEastAsia" w:hAnsiTheme="majorHAnsi" w:cstheme="majorBidi"/>
      <w:color w:val="404040" w:themeColor="text1" w:themeTint="BF"/>
      <w:sz w:val="20"/>
      <w:szCs w:val="20"/>
      <w:lang w:val="en-AU" w:eastAsia="ja-JP"/>
    </w:rPr>
  </w:style>
  <w:style w:type="character" w:customStyle="1" w:styleId="Heading9Char">
    <w:name w:val="标题 9 Char"/>
    <w:basedOn w:val="DefaultParagraphFont"/>
    <w:link w:val="Heading9"/>
    <w:uiPriority w:val="9"/>
    <w:semiHidden/>
    <w:rsid w:val="00F01986"/>
    <w:rPr>
      <w:rFonts w:asciiTheme="majorHAnsi" w:eastAsiaTheme="majorEastAsia" w:hAnsiTheme="majorHAnsi" w:cstheme="majorBidi"/>
      <w:i/>
      <w:iCs/>
      <w:color w:val="404040" w:themeColor="text1" w:themeTint="BF"/>
      <w:sz w:val="20"/>
      <w:szCs w:val="20"/>
      <w:lang w:val="en-AU" w:eastAsia="ja-JP"/>
    </w:rPr>
  </w:style>
  <w:style w:type="paragraph" w:customStyle="1" w:styleId="Normalnoindent">
    <w:name w:val="Normal no indent"/>
    <w:basedOn w:val="Normal"/>
    <w:link w:val="NormalnoindentChar"/>
    <w:qFormat/>
    <w:rsid w:val="003577EE"/>
    <w:pPr>
      <w:ind w:left="0"/>
    </w:pPr>
  </w:style>
  <w:style w:type="paragraph" w:styleId="TOCHeading">
    <w:name w:val="TOC Heading"/>
    <w:basedOn w:val="Heading1"/>
    <w:next w:val="Normal"/>
    <w:uiPriority w:val="39"/>
    <w:semiHidden/>
    <w:unhideWhenUsed/>
    <w:qFormat/>
    <w:rsid w:val="003577EE"/>
    <w:pPr>
      <w:keepNext/>
      <w:keepLines/>
      <w:numPr>
        <w:numId w:val="0"/>
      </w:numPr>
      <w:spacing w:before="480" w:after="0"/>
      <w:outlineLvl w:val="9"/>
    </w:pPr>
    <w:rPr>
      <w:rFonts w:eastAsiaTheme="majorEastAsia" w:cstheme="majorBidi"/>
      <w:b/>
      <w:bCs/>
      <w:color w:val="AB0E00" w:themeColor="accent1" w:themeShade="BF"/>
      <w:sz w:val="28"/>
      <w:szCs w:val="28"/>
      <w:lang w:val="en-US"/>
    </w:rPr>
  </w:style>
  <w:style w:type="character" w:customStyle="1" w:styleId="NormalnoindentChar">
    <w:name w:val="Normal no indent Char"/>
    <w:basedOn w:val="FooterChar"/>
    <w:link w:val="Normalnoindent"/>
    <w:rsid w:val="003577EE"/>
    <w:rPr>
      <w:rFonts w:eastAsia="Arial" w:cs="Arial"/>
      <w:sz w:val="20"/>
      <w:lang w:val="en-AU" w:eastAsia="ja-JP"/>
    </w:rPr>
  </w:style>
  <w:style w:type="paragraph" w:styleId="TOC1">
    <w:name w:val="toc 1"/>
    <w:basedOn w:val="Normal"/>
    <w:next w:val="Normal"/>
    <w:autoRedefine/>
    <w:uiPriority w:val="39"/>
    <w:unhideWhenUsed/>
    <w:rsid w:val="003577EE"/>
    <w:pPr>
      <w:spacing w:after="100"/>
      <w:ind w:left="0"/>
    </w:pPr>
  </w:style>
  <w:style w:type="paragraph" w:styleId="TOC2">
    <w:name w:val="toc 2"/>
    <w:basedOn w:val="Normal"/>
    <w:next w:val="Normal"/>
    <w:autoRedefine/>
    <w:uiPriority w:val="39"/>
    <w:unhideWhenUsed/>
    <w:rsid w:val="003577EE"/>
    <w:pPr>
      <w:spacing w:after="100"/>
      <w:ind w:left="200"/>
    </w:pPr>
  </w:style>
  <w:style w:type="paragraph" w:styleId="TOC3">
    <w:name w:val="toc 3"/>
    <w:basedOn w:val="Normal"/>
    <w:next w:val="Normal"/>
    <w:autoRedefine/>
    <w:uiPriority w:val="39"/>
    <w:unhideWhenUsed/>
    <w:rsid w:val="003577EE"/>
    <w:pPr>
      <w:spacing w:after="100"/>
      <w:ind w:left="400"/>
    </w:pPr>
  </w:style>
  <w:style w:type="character" w:styleId="Hyperlink">
    <w:name w:val="Hyperlink"/>
    <w:basedOn w:val="DefaultParagraphFont"/>
    <w:uiPriority w:val="99"/>
    <w:unhideWhenUsed/>
    <w:rsid w:val="003577EE"/>
    <w:rPr>
      <w:color w:val="0000FF" w:themeColor="hyperlink"/>
      <w:u w:val="single"/>
    </w:rPr>
  </w:style>
  <w:style w:type="paragraph" w:styleId="NoSpacing">
    <w:name w:val="No Spacing"/>
    <w:uiPriority w:val="1"/>
    <w:qFormat/>
    <w:rsid w:val="002345B1"/>
    <w:pPr>
      <w:spacing w:after="0" w:line="240" w:lineRule="auto"/>
    </w:pPr>
    <w:rPr>
      <w:rFonts w:ascii="Segoe" w:hAnsi="Segoe"/>
    </w:rPr>
  </w:style>
  <w:style w:type="paragraph" w:customStyle="1" w:styleId="Nomargin">
    <w:name w:val="No margin"/>
    <w:basedOn w:val="Normal"/>
    <w:link w:val="NomarginChar"/>
    <w:qFormat/>
    <w:rsid w:val="002345B1"/>
    <w:pPr>
      <w:spacing w:after="0" w:line="240" w:lineRule="auto"/>
      <w:ind w:left="0"/>
    </w:pPr>
    <w:rPr>
      <w:rFonts w:ascii="Segoe" w:eastAsiaTheme="minorHAnsi" w:hAnsi="Segoe" w:cstheme="minorBidi"/>
      <w:sz w:val="18"/>
      <w:lang w:val="en-GB" w:eastAsia="en-US"/>
    </w:rPr>
  </w:style>
  <w:style w:type="character" w:customStyle="1" w:styleId="NomarginChar">
    <w:name w:val="No margin Char"/>
    <w:basedOn w:val="DefaultParagraphFont"/>
    <w:link w:val="Nomargin"/>
    <w:rsid w:val="002345B1"/>
    <w:rPr>
      <w:rFonts w:ascii="Segoe" w:hAnsi="Segoe"/>
      <w:sz w:val="18"/>
    </w:rPr>
  </w:style>
  <w:style w:type="paragraph" w:styleId="NormalWeb">
    <w:name w:val="Normal (Web)"/>
    <w:basedOn w:val="Normal"/>
    <w:uiPriority w:val="99"/>
    <w:semiHidden/>
    <w:unhideWhenUsed/>
    <w:rsid w:val="002345B1"/>
    <w:pPr>
      <w:spacing w:before="100" w:beforeAutospacing="1" w:after="100" w:afterAutospacing="1" w:line="240" w:lineRule="auto"/>
      <w:ind w:left="0"/>
    </w:pPr>
    <w:rPr>
      <w:rFonts w:ascii="Times New Roman" w:eastAsiaTheme="minorEastAsia" w:hAnsi="Times New Roman" w:cs="Times New Roman"/>
      <w:sz w:val="24"/>
      <w:szCs w:val="24"/>
      <w:lang w:val="en-GB" w:eastAsia="en-GB"/>
    </w:rPr>
  </w:style>
  <w:style w:type="paragraph" w:styleId="ListParagraph">
    <w:name w:val="List Paragraph"/>
    <w:basedOn w:val="Normal"/>
    <w:uiPriority w:val="34"/>
    <w:qFormat/>
    <w:rsid w:val="002345B1"/>
    <w:pPr>
      <w:ind w:left="720"/>
      <w:contextualSpacing/>
    </w:pPr>
    <w:rPr>
      <w:rFonts w:ascii="Segoe" w:eastAsiaTheme="minorHAnsi" w:hAnsi="Segoe" w:cstheme="minorBidi"/>
      <w:sz w:val="18"/>
      <w:lang w:val="en-GB" w:eastAsia="en-US"/>
    </w:rPr>
  </w:style>
  <w:style w:type="character" w:styleId="IntenseEmphasis">
    <w:name w:val="Intense Emphasis"/>
    <w:basedOn w:val="DefaultParagraphFont"/>
    <w:uiPriority w:val="21"/>
    <w:qFormat/>
    <w:rsid w:val="002345B1"/>
    <w:rPr>
      <w:b/>
      <w:bCs/>
      <w:i/>
      <w:iCs/>
      <w:color w:val="E51400" w:themeColor="accent1"/>
    </w:rPr>
  </w:style>
  <w:style w:type="character" w:styleId="CommentReference">
    <w:name w:val="annotation reference"/>
    <w:basedOn w:val="DefaultParagraphFont"/>
    <w:uiPriority w:val="99"/>
    <w:semiHidden/>
    <w:unhideWhenUsed/>
    <w:rsid w:val="009D1DD6"/>
    <w:rPr>
      <w:sz w:val="16"/>
      <w:szCs w:val="16"/>
    </w:rPr>
  </w:style>
  <w:style w:type="paragraph" w:styleId="CommentText">
    <w:name w:val="annotation text"/>
    <w:basedOn w:val="Normal"/>
    <w:link w:val="CommentTextChar"/>
    <w:uiPriority w:val="99"/>
    <w:semiHidden/>
    <w:unhideWhenUsed/>
    <w:rsid w:val="009D1DD6"/>
    <w:pPr>
      <w:spacing w:line="240" w:lineRule="auto"/>
    </w:pPr>
    <w:rPr>
      <w:szCs w:val="20"/>
    </w:rPr>
  </w:style>
  <w:style w:type="character" w:customStyle="1" w:styleId="CommentTextChar">
    <w:name w:val="批注文字 Char"/>
    <w:basedOn w:val="DefaultParagraphFont"/>
    <w:link w:val="CommentText"/>
    <w:uiPriority w:val="99"/>
    <w:semiHidden/>
    <w:rsid w:val="009D1DD6"/>
    <w:rPr>
      <w:rFonts w:eastAsia="Arial" w:cs="Arial"/>
      <w:sz w:val="20"/>
      <w:szCs w:val="20"/>
      <w:lang w:val="en-AU" w:eastAsia="ja-JP"/>
    </w:rPr>
  </w:style>
  <w:style w:type="paragraph" w:styleId="CommentSubject">
    <w:name w:val="annotation subject"/>
    <w:basedOn w:val="CommentText"/>
    <w:next w:val="CommentText"/>
    <w:link w:val="CommentSubjectChar"/>
    <w:uiPriority w:val="99"/>
    <w:semiHidden/>
    <w:unhideWhenUsed/>
    <w:rsid w:val="009D1DD6"/>
    <w:rPr>
      <w:b/>
      <w:bCs/>
    </w:rPr>
  </w:style>
  <w:style w:type="character" w:customStyle="1" w:styleId="CommentSubjectChar">
    <w:name w:val="批注主题 Char"/>
    <w:basedOn w:val="CommentTextChar"/>
    <w:link w:val="CommentSubject"/>
    <w:uiPriority w:val="99"/>
    <w:semiHidden/>
    <w:rsid w:val="009D1DD6"/>
    <w:rPr>
      <w:rFonts w:eastAsia="Arial" w:cs="Arial"/>
      <w:b/>
      <w:bCs/>
      <w:sz w:val="20"/>
      <w:szCs w:val="20"/>
      <w:lang w:val="en-AU" w:eastAsia="ja-JP"/>
    </w:rPr>
  </w:style>
  <w:style w:type="character" w:styleId="FollowedHyperlink">
    <w:name w:val="FollowedHyperlink"/>
    <w:basedOn w:val="DefaultParagraphFont"/>
    <w:uiPriority w:val="99"/>
    <w:semiHidden/>
    <w:unhideWhenUsed/>
    <w:rsid w:val="00467A4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37510">
      <w:bodyDiv w:val="1"/>
      <w:marLeft w:val="0"/>
      <w:marRight w:val="0"/>
      <w:marTop w:val="0"/>
      <w:marBottom w:val="0"/>
      <w:divBdr>
        <w:top w:val="none" w:sz="0" w:space="0" w:color="auto"/>
        <w:left w:val="none" w:sz="0" w:space="0" w:color="auto"/>
        <w:bottom w:val="none" w:sz="0" w:space="0" w:color="auto"/>
        <w:right w:val="none" w:sz="0" w:space="0" w:color="auto"/>
      </w:divBdr>
    </w:div>
    <w:div w:id="185217438">
      <w:bodyDiv w:val="1"/>
      <w:marLeft w:val="0"/>
      <w:marRight w:val="0"/>
      <w:marTop w:val="0"/>
      <w:marBottom w:val="0"/>
      <w:divBdr>
        <w:top w:val="none" w:sz="0" w:space="0" w:color="auto"/>
        <w:left w:val="none" w:sz="0" w:space="0" w:color="auto"/>
        <w:bottom w:val="none" w:sz="0" w:space="0" w:color="auto"/>
        <w:right w:val="none" w:sz="0" w:space="0" w:color="auto"/>
      </w:divBdr>
    </w:div>
    <w:div w:id="404377470">
      <w:bodyDiv w:val="1"/>
      <w:marLeft w:val="0"/>
      <w:marRight w:val="0"/>
      <w:marTop w:val="0"/>
      <w:marBottom w:val="0"/>
      <w:divBdr>
        <w:top w:val="none" w:sz="0" w:space="0" w:color="auto"/>
        <w:left w:val="none" w:sz="0" w:space="0" w:color="auto"/>
        <w:bottom w:val="none" w:sz="0" w:space="0" w:color="auto"/>
        <w:right w:val="none" w:sz="0" w:space="0" w:color="auto"/>
      </w:divBdr>
    </w:div>
    <w:div w:id="439960088">
      <w:bodyDiv w:val="1"/>
      <w:marLeft w:val="0"/>
      <w:marRight w:val="0"/>
      <w:marTop w:val="0"/>
      <w:marBottom w:val="0"/>
      <w:divBdr>
        <w:top w:val="none" w:sz="0" w:space="0" w:color="auto"/>
        <w:left w:val="none" w:sz="0" w:space="0" w:color="auto"/>
        <w:bottom w:val="none" w:sz="0" w:space="0" w:color="auto"/>
        <w:right w:val="none" w:sz="0" w:space="0" w:color="auto"/>
      </w:divBdr>
    </w:div>
    <w:div w:id="565335099">
      <w:bodyDiv w:val="1"/>
      <w:marLeft w:val="0"/>
      <w:marRight w:val="0"/>
      <w:marTop w:val="0"/>
      <w:marBottom w:val="0"/>
      <w:divBdr>
        <w:top w:val="none" w:sz="0" w:space="0" w:color="auto"/>
        <w:left w:val="none" w:sz="0" w:space="0" w:color="auto"/>
        <w:bottom w:val="none" w:sz="0" w:space="0" w:color="auto"/>
        <w:right w:val="none" w:sz="0" w:space="0" w:color="auto"/>
      </w:divBdr>
    </w:div>
    <w:div w:id="608392875">
      <w:bodyDiv w:val="1"/>
      <w:marLeft w:val="0"/>
      <w:marRight w:val="0"/>
      <w:marTop w:val="0"/>
      <w:marBottom w:val="0"/>
      <w:divBdr>
        <w:top w:val="none" w:sz="0" w:space="0" w:color="auto"/>
        <w:left w:val="none" w:sz="0" w:space="0" w:color="auto"/>
        <w:bottom w:val="none" w:sz="0" w:space="0" w:color="auto"/>
        <w:right w:val="none" w:sz="0" w:space="0" w:color="auto"/>
      </w:divBdr>
      <w:divsChild>
        <w:div w:id="773134038">
          <w:marLeft w:val="0"/>
          <w:marRight w:val="0"/>
          <w:marTop w:val="0"/>
          <w:marBottom w:val="0"/>
          <w:divBdr>
            <w:top w:val="none" w:sz="0" w:space="0" w:color="auto"/>
            <w:left w:val="none" w:sz="0" w:space="0" w:color="auto"/>
            <w:bottom w:val="none" w:sz="0" w:space="0" w:color="auto"/>
            <w:right w:val="none" w:sz="0" w:space="0" w:color="auto"/>
          </w:divBdr>
          <w:divsChild>
            <w:div w:id="1475832584">
              <w:marLeft w:val="0"/>
              <w:marRight w:val="0"/>
              <w:marTop w:val="0"/>
              <w:marBottom w:val="0"/>
              <w:divBdr>
                <w:top w:val="none" w:sz="0" w:space="0" w:color="auto"/>
                <w:left w:val="none" w:sz="0" w:space="0" w:color="auto"/>
                <w:bottom w:val="none" w:sz="0" w:space="0" w:color="auto"/>
                <w:right w:val="none" w:sz="0" w:space="0" w:color="auto"/>
              </w:divBdr>
              <w:divsChild>
                <w:div w:id="2014843013">
                  <w:marLeft w:val="0"/>
                  <w:marRight w:val="0"/>
                  <w:marTop w:val="0"/>
                  <w:marBottom w:val="0"/>
                  <w:divBdr>
                    <w:top w:val="none" w:sz="0" w:space="0" w:color="auto"/>
                    <w:left w:val="none" w:sz="0" w:space="0" w:color="auto"/>
                    <w:bottom w:val="none" w:sz="0" w:space="0" w:color="auto"/>
                    <w:right w:val="none" w:sz="0" w:space="0" w:color="auto"/>
                  </w:divBdr>
                  <w:divsChild>
                    <w:div w:id="1422870246">
                      <w:marLeft w:val="0"/>
                      <w:marRight w:val="0"/>
                      <w:marTop w:val="0"/>
                      <w:marBottom w:val="0"/>
                      <w:divBdr>
                        <w:top w:val="none" w:sz="0" w:space="0" w:color="auto"/>
                        <w:left w:val="none" w:sz="0" w:space="0" w:color="auto"/>
                        <w:bottom w:val="none" w:sz="0" w:space="0" w:color="auto"/>
                        <w:right w:val="none" w:sz="0" w:space="0" w:color="auto"/>
                      </w:divBdr>
                      <w:divsChild>
                        <w:div w:id="285888820">
                          <w:marLeft w:val="0"/>
                          <w:marRight w:val="0"/>
                          <w:marTop w:val="0"/>
                          <w:marBottom w:val="0"/>
                          <w:divBdr>
                            <w:top w:val="none" w:sz="0" w:space="0" w:color="auto"/>
                            <w:left w:val="none" w:sz="0" w:space="0" w:color="auto"/>
                            <w:bottom w:val="none" w:sz="0" w:space="0" w:color="auto"/>
                            <w:right w:val="none" w:sz="0" w:space="0" w:color="auto"/>
                          </w:divBdr>
                          <w:divsChild>
                            <w:div w:id="1782602468">
                              <w:marLeft w:val="0"/>
                              <w:marRight w:val="0"/>
                              <w:marTop w:val="0"/>
                              <w:marBottom w:val="0"/>
                              <w:divBdr>
                                <w:top w:val="none" w:sz="0" w:space="0" w:color="auto"/>
                                <w:left w:val="none" w:sz="0" w:space="0" w:color="auto"/>
                                <w:bottom w:val="none" w:sz="0" w:space="0" w:color="auto"/>
                                <w:right w:val="none" w:sz="0" w:space="0" w:color="auto"/>
                              </w:divBdr>
                              <w:divsChild>
                                <w:div w:id="34085772">
                                  <w:marLeft w:val="0"/>
                                  <w:marRight w:val="0"/>
                                  <w:marTop w:val="0"/>
                                  <w:marBottom w:val="0"/>
                                  <w:divBdr>
                                    <w:top w:val="single" w:sz="6" w:space="0" w:color="F5F5F5"/>
                                    <w:left w:val="single" w:sz="6" w:space="0" w:color="F5F5F5"/>
                                    <w:bottom w:val="single" w:sz="6" w:space="0" w:color="F5F5F5"/>
                                    <w:right w:val="single" w:sz="6" w:space="0" w:color="F5F5F5"/>
                                  </w:divBdr>
                                  <w:divsChild>
                                    <w:div w:id="1477265029">
                                      <w:marLeft w:val="0"/>
                                      <w:marRight w:val="0"/>
                                      <w:marTop w:val="0"/>
                                      <w:marBottom w:val="0"/>
                                      <w:divBdr>
                                        <w:top w:val="none" w:sz="0" w:space="0" w:color="auto"/>
                                        <w:left w:val="none" w:sz="0" w:space="0" w:color="auto"/>
                                        <w:bottom w:val="none" w:sz="0" w:space="0" w:color="auto"/>
                                        <w:right w:val="none" w:sz="0" w:space="0" w:color="auto"/>
                                      </w:divBdr>
                                      <w:divsChild>
                                        <w:div w:id="9256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7712062">
      <w:bodyDiv w:val="1"/>
      <w:marLeft w:val="0"/>
      <w:marRight w:val="0"/>
      <w:marTop w:val="0"/>
      <w:marBottom w:val="0"/>
      <w:divBdr>
        <w:top w:val="none" w:sz="0" w:space="0" w:color="auto"/>
        <w:left w:val="none" w:sz="0" w:space="0" w:color="auto"/>
        <w:bottom w:val="none" w:sz="0" w:space="0" w:color="auto"/>
        <w:right w:val="none" w:sz="0" w:space="0" w:color="auto"/>
      </w:divBdr>
    </w:div>
    <w:div w:id="894971280">
      <w:bodyDiv w:val="1"/>
      <w:marLeft w:val="0"/>
      <w:marRight w:val="0"/>
      <w:marTop w:val="0"/>
      <w:marBottom w:val="0"/>
      <w:divBdr>
        <w:top w:val="none" w:sz="0" w:space="0" w:color="auto"/>
        <w:left w:val="none" w:sz="0" w:space="0" w:color="auto"/>
        <w:bottom w:val="none" w:sz="0" w:space="0" w:color="auto"/>
        <w:right w:val="none" w:sz="0" w:space="0" w:color="auto"/>
      </w:divBdr>
    </w:div>
    <w:div w:id="996877621">
      <w:bodyDiv w:val="1"/>
      <w:marLeft w:val="0"/>
      <w:marRight w:val="0"/>
      <w:marTop w:val="0"/>
      <w:marBottom w:val="0"/>
      <w:divBdr>
        <w:top w:val="none" w:sz="0" w:space="0" w:color="auto"/>
        <w:left w:val="none" w:sz="0" w:space="0" w:color="auto"/>
        <w:bottom w:val="none" w:sz="0" w:space="0" w:color="auto"/>
        <w:right w:val="none" w:sz="0" w:space="0" w:color="auto"/>
      </w:divBdr>
    </w:div>
    <w:div w:id="1132407921">
      <w:bodyDiv w:val="1"/>
      <w:marLeft w:val="0"/>
      <w:marRight w:val="0"/>
      <w:marTop w:val="0"/>
      <w:marBottom w:val="0"/>
      <w:divBdr>
        <w:top w:val="none" w:sz="0" w:space="0" w:color="auto"/>
        <w:left w:val="none" w:sz="0" w:space="0" w:color="auto"/>
        <w:bottom w:val="none" w:sz="0" w:space="0" w:color="auto"/>
        <w:right w:val="none" w:sz="0" w:space="0" w:color="auto"/>
      </w:divBdr>
    </w:div>
    <w:div w:id="1209800415">
      <w:bodyDiv w:val="1"/>
      <w:marLeft w:val="0"/>
      <w:marRight w:val="0"/>
      <w:marTop w:val="0"/>
      <w:marBottom w:val="0"/>
      <w:divBdr>
        <w:top w:val="none" w:sz="0" w:space="0" w:color="auto"/>
        <w:left w:val="none" w:sz="0" w:space="0" w:color="auto"/>
        <w:bottom w:val="none" w:sz="0" w:space="0" w:color="auto"/>
        <w:right w:val="none" w:sz="0" w:space="0" w:color="auto"/>
      </w:divBdr>
      <w:divsChild>
        <w:div w:id="1599799414">
          <w:marLeft w:val="0"/>
          <w:marRight w:val="0"/>
          <w:marTop w:val="0"/>
          <w:marBottom w:val="0"/>
          <w:divBdr>
            <w:top w:val="none" w:sz="0" w:space="0" w:color="auto"/>
            <w:left w:val="none" w:sz="0" w:space="0" w:color="auto"/>
            <w:bottom w:val="none" w:sz="0" w:space="0" w:color="auto"/>
            <w:right w:val="none" w:sz="0" w:space="0" w:color="auto"/>
          </w:divBdr>
          <w:divsChild>
            <w:div w:id="390270422">
              <w:marLeft w:val="0"/>
              <w:marRight w:val="0"/>
              <w:marTop w:val="0"/>
              <w:marBottom w:val="0"/>
              <w:divBdr>
                <w:top w:val="none" w:sz="0" w:space="0" w:color="auto"/>
                <w:left w:val="none" w:sz="0" w:space="0" w:color="auto"/>
                <w:bottom w:val="none" w:sz="0" w:space="0" w:color="auto"/>
                <w:right w:val="none" w:sz="0" w:space="0" w:color="auto"/>
              </w:divBdr>
              <w:divsChild>
                <w:div w:id="958681241">
                  <w:marLeft w:val="0"/>
                  <w:marRight w:val="0"/>
                  <w:marTop w:val="0"/>
                  <w:marBottom w:val="0"/>
                  <w:divBdr>
                    <w:top w:val="none" w:sz="0" w:space="0" w:color="auto"/>
                    <w:left w:val="none" w:sz="0" w:space="0" w:color="auto"/>
                    <w:bottom w:val="none" w:sz="0" w:space="0" w:color="auto"/>
                    <w:right w:val="none" w:sz="0" w:space="0" w:color="auto"/>
                  </w:divBdr>
                  <w:divsChild>
                    <w:div w:id="1823890990">
                      <w:marLeft w:val="0"/>
                      <w:marRight w:val="0"/>
                      <w:marTop w:val="0"/>
                      <w:marBottom w:val="0"/>
                      <w:divBdr>
                        <w:top w:val="none" w:sz="0" w:space="0" w:color="auto"/>
                        <w:left w:val="none" w:sz="0" w:space="0" w:color="auto"/>
                        <w:bottom w:val="none" w:sz="0" w:space="0" w:color="auto"/>
                        <w:right w:val="none" w:sz="0" w:space="0" w:color="auto"/>
                      </w:divBdr>
                      <w:divsChild>
                        <w:div w:id="2018116104">
                          <w:marLeft w:val="0"/>
                          <w:marRight w:val="0"/>
                          <w:marTop w:val="0"/>
                          <w:marBottom w:val="0"/>
                          <w:divBdr>
                            <w:top w:val="none" w:sz="0" w:space="0" w:color="auto"/>
                            <w:left w:val="none" w:sz="0" w:space="0" w:color="auto"/>
                            <w:bottom w:val="none" w:sz="0" w:space="0" w:color="auto"/>
                            <w:right w:val="none" w:sz="0" w:space="0" w:color="auto"/>
                          </w:divBdr>
                          <w:divsChild>
                            <w:div w:id="1377125817">
                              <w:marLeft w:val="0"/>
                              <w:marRight w:val="0"/>
                              <w:marTop w:val="0"/>
                              <w:marBottom w:val="0"/>
                              <w:divBdr>
                                <w:top w:val="none" w:sz="0" w:space="0" w:color="auto"/>
                                <w:left w:val="none" w:sz="0" w:space="0" w:color="auto"/>
                                <w:bottom w:val="none" w:sz="0" w:space="0" w:color="auto"/>
                                <w:right w:val="none" w:sz="0" w:space="0" w:color="auto"/>
                              </w:divBdr>
                              <w:divsChild>
                                <w:div w:id="1957176605">
                                  <w:marLeft w:val="0"/>
                                  <w:marRight w:val="0"/>
                                  <w:marTop w:val="0"/>
                                  <w:marBottom w:val="0"/>
                                  <w:divBdr>
                                    <w:top w:val="single" w:sz="6" w:space="0" w:color="F5F5F5"/>
                                    <w:left w:val="single" w:sz="6" w:space="0" w:color="F5F5F5"/>
                                    <w:bottom w:val="single" w:sz="6" w:space="0" w:color="F5F5F5"/>
                                    <w:right w:val="single" w:sz="6" w:space="0" w:color="F5F5F5"/>
                                  </w:divBdr>
                                  <w:divsChild>
                                    <w:div w:id="164563868">
                                      <w:marLeft w:val="0"/>
                                      <w:marRight w:val="0"/>
                                      <w:marTop w:val="0"/>
                                      <w:marBottom w:val="0"/>
                                      <w:divBdr>
                                        <w:top w:val="none" w:sz="0" w:space="0" w:color="auto"/>
                                        <w:left w:val="none" w:sz="0" w:space="0" w:color="auto"/>
                                        <w:bottom w:val="none" w:sz="0" w:space="0" w:color="auto"/>
                                        <w:right w:val="none" w:sz="0" w:space="0" w:color="auto"/>
                                      </w:divBdr>
                                      <w:divsChild>
                                        <w:div w:id="135969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294425">
      <w:bodyDiv w:val="1"/>
      <w:marLeft w:val="0"/>
      <w:marRight w:val="0"/>
      <w:marTop w:val="0"/>
      <w:marBottom w:val="0"/>
      <w:divBdr>
        <w:top w:val="none" w:sz="0" w:space="0" w:color="auto"/>
        <w:left w:val="none" w:sz="0" w:space="0" w:color="auto"/>
        <w:bottom w:val="none" w:sz="0" w:space="0" w:color="auto"/>
        <w:right w:val="none" w:sz="0" w:space="0" w:color="auto"/>
      </w:divBdr>
    </w:div>
    <w:div w:id="1487547345">
      <w:bodyDiv w:val="1"/>
      <w:marLeft w:val="0"/>
      <w:marRight w:val="0"/>
      <w:marTop w:val="0"/>
      <w:marBottom w:val="0"/>
      <w:divBdr>
        <w:top w:val="none" w:sz="0" w:space="0" w:color="auto"/>
        <w:left w:val="none" w:sz="0" w:space="0" w:color="auto"/>
        <w:bottom w:val="none" w:sz="0" w:space="0" w:color="auto"/>
        <w:right w:val="none" w:sz="0" w:space="0" w:color="auto"/>
      </w:divBdr>
    </w:div>
    <w:div w:id="1504399559">
      <w:bodyDiv w:val="1"/>
      <w:marLeft w:val="0"/>
      <w:marRight w:val="0"/>
      <w:marTop w:val="0"/>
      <w:marBottom w:val="0"/>
      <w:divBdr>
        <w:top w:val="none" w:sz="0" w:space="0" w:color="auto"/>
        <w:left w:val="none" w:sz="0" w:space="0" w:color="auto"/>
        <w:bottom w:val="none" w:sz="0" w:space="0" w:color="auto"/>
        <w:right w:val="none" w:sz="0" w:space="0" w:color="auto"/>
      </w:divBdr>
    </w:div>
    <w:div w:id="1539317146">
      <w:bodyDiv w:val="1"/>
      <w:marLeft w:val="0"/>
      <w:marRight w:val="0"/>
      <w:marTop w:val="0"/>
      <w:marBottom w:val="0"/>
      <w:divBdr>
        <w:top w:val="none" w:sz="0" w:space="0" w:color="auto"/>
        <w:left w:val="none" w:sz="0" w:space="0" w:color="auto"/>
        <w:bottom w:val="none" w:sz="0" w:space="0" w:color="auto"/>
        <w:right w:val="none" w:sz="0" w:space="0" w:color="auto"/>
      </w:divBdr>
    </w:div>
    <w:div w:id="1672221409">
      <w:bodyDiv w:val="1"/>
      <w:marLeft w:val="0"/>
      <w:marRight w:val="0"/>
      <w:marTop w:val="0"/>
      <w:marBottom w:val="0"/>
      <w:divBdr>
        <w:top w:val="none" w:sz="0" w:space="0" w:color="auto"/>
        <w:left w:val="none" w:sz="0" w:space="0" w:color="auto"/>
        <w:bottom w:val="none" w:sz="0" w:space="0" w:color="auto"/>
        <w:right w:val="none" w:sz="0" w:space="0" w:color="auto"/>
      </w:divBdr>
      <w:divsChild>
        <w:div w:id="1090614403">
          <w:marLeft w:val="0"/>
          <w:marRight w:val="0"/>
          <w:marTop w:val="0"/>
          <w:marBottom w:val="0"/>
          <w:divBdr>
            <w:top w:val="none" w:sz="0" w:space="0" w:color="auto"/>
            <w:left w:val="none" w:sz="0" w:space="0" w:color="auto"/>
            <w:bottom w:val="none" w:sz="0" w:space="0" w:color="auto"/>
            <w:right w:val="none" w:sz="0" w:space="0" w:color="auto"/>
          </w:divBdr>
          <w:divsChild>
            <w:div w:id="832719362">
              <w:marLeft w:val="0"/>
              <w:marRight w:val="0"/>
              <w:marTop w:val="0"/>
              <w:marBottom w:val="0"/>
              <w:divBdr>
                <w:top w:val="none" w:sz="0" w:space="0" w:color="auto"/>
                <w:left w:val="none" w:sz="0" w:space="0" w:color="auto"/>
                <w:bottom w:val="none" w:sz="0" w:space="0" w:color="auto"/>
                <w:right w:val="none" w:sz="0" w:space="0" w:color="auto"/>
              </w:divBdr>
              <w:divsChild>
                <w:div w:id="1661470458">
                  <w:marLeft w:val="0"/>
                  <w:marRight w:val="0"/>
                  <w:marTop w:val="0"/>
                  <w:marBottom w:val="15"/>
                  <w:divBdr>
                    <w:top w:val="none" w:sz="0" w:space="0" w:color="auto"/>
                    <w:left w:val="none" w:sz="0" w:space="0" w:color="auto"/>
                    <w:bottom w:val="single" w:sz="6" w:space="0" w:color="DDDDDD"/>
                    <w:right w:val="none" w:sz="0" w:space="0" w:color="auto"/>
                  </w:divBdr>
                  <w:divsChild>
                    <w:div w:id="1299720357">
                      <w:marLeft w:val="0"/>
                      <w:marRight w:val="0"/>
                      <w:marTop w:val="0"/>
                      <w:marBottom w:val="0"/>
                      <w:divBdr>
                        <w:top w:val="none" w:sz="0" w:space="0" w:color="auto"/>
                        <w:left w:val="none" w:sz="0" w:space="0" w:color="auto"/>
                        <w:bottom w:val="none" w:sz="0" w:space="0" w:color="auto"/>
                        <w:right w:val="none" w:sz="0" w:space="0" w:color="auto"/>
                      </w:divBdr>
                      <w:divsChild>
                        <w:div w:id="206572400">
                          <w:marLeft w:val="0"/>
                          <w:marRight w:val="0"/>
                          <w:marTop w:val="0"/>
                          <w:marBottom w:val="0"/>
                          <w:divBdr>
                            <w:top w:val="single" w:sz="6" w:space="4" w:color="CAE4F5"/>
                            <w:left w:val="single" w:sz="6" w:space="4" w:color="CAE4F5"/>
                            <w:bottom w:val="single" w:sz="6" w:space="4" w:color="CAE4F5"/>
                            <w:right w:val="single" w:sz="6" w:space="4" w:color="CAE4F5"/>
                          </w:divBdr>
                        </w:div>
                      </w:divsChild>
                    </w:div>
                  </w:divsChild>
                </w:div>
              </w:divsChild>
            </w:div>
          </w:divsChild>
        </w:div>
      </w:divsChild>
    </w:div>
    <w:div w:id="1870409015">
      <w:bodyDiv w:val="1"/>
      <w:marLeft w:val="0"/>
      <w:marRight w:val="0"/>
      <w:marTop w:val="0"/>
      <w:marBottom w:val="0"/>
      <w:divBdr>
        <w:top w:val="none" w:sz="0" w:space="0" w:color="auto"/>
        <w:left w:val="none" w:sz="0" w:space="0" w:color="auto"/>
        <w:bottom w:val="none" w:sz="0" w:space="0" w:color="auto"/>
        <w:right w:val="none" w:sz="0" w:space="0" w:color="auto"/>
      </w:divBdr>
      <w:divsChild>
        <w:div w:id="1366448864">
          <w:marLeft w:val="0"/>
          <w:marRight w:val="0"/>
          <w:marTop w:val="0"/>
          <w:marBottom w:val="0"/>
          <w:divBdr>
            <w:top w:val="none" w:sz="0" w:space="0" w:color="auto"/>
            <w:left w:val="none" w:sz="0" w:space="0" w:color="auto"/>
            <w:bottom w:val="none" w:sz="0" w:space="0" w:color="auto"/>
            <w:right w:val="none" w:sz="0" w:space="0" w:color="auto"/>
          </w:divBdr>
        </w:div>
      </w:divsChild>
    </w:div>
    <w:div w:id="1984846863">
      <w:bodyDiv w:val="1"/>
      <w:marLeft w:val="0"/>
      <w:marRight w:val="0"/>
      <w:marTop w:val="0"/>
      <w:marBottom w:val="0"/>
      <w:divBdr>
        <w:top w:val="none" w:sz="0" w:space="0" w:color="auto"/>
        <w:left w:val="none" w:sz="0" w:space="0" w:color="auto"/>
        <w:bottom w:val="none" w:sz="0" w:space="0" w:color="auto"/>
        <w:right w:val="none" w:sz="0" w:space="0" w:color="auto"/>
      </w:divBdr>
      <w:divsChild>
        <w:div w:id="1287077799">
          <w:marLeft w:val="0"/>
          <w:marRight w:val="0"/>
          <w:marTop w:val="0"/>
          <w:marBottom w:val="0"/>
          <w:divBdr>
            <w:top w:val="none" w:sz="0" w:space="0" w:color="auto"/>
            <w:left w:val="none" w:sz="0" w:space="0" w:color="auto"/>
            <w:bottom w:val="none" w:sz="0" w:space="0" w:color="auto"/>
            <w:right w:val="none" w:sz="0" w:space="0" w:color="auto"/>
          </w:divBdr>
          <w:divsChild>
            <w:div w:id="642084553">
              <w:marLeft w:val="0"/>
              <w:marRight w:val="0"/>
              <w:marTop w:val="0"/>
              <w:marBottom w:val="0"/>
              <w:divBdr>
                <w:top w:val="none" w:sz="0" w:space="0" w:color="auto"/>
                <w:left w:val="none" w:sz="0" w:space="0" w:color="auto"/>
                <w:bottom w:val="none" w:sz="0" w:space="0" w:color="auto"/>
                <w:right w:val="none" w:sz="0" w:space="0" w:color="auto"/>
              </w:divBdr>
              <w:divsChild>
                <w:div w:id="2035107736">
                  <w:marLeft w:val="0"/>
                  <w:marRight w:val="0"/>
                  <w:marTop w:val="0"/>
                  <w:marBottom w:val="14"/>
                  <w:divBdr>
                    <w:top w:val="none" w:sz="0" w:space="0" w:color="auto"/>
                    <w:left w:val="none" w:sz="0" w:space="0" w:color="auto"/>
                    <w:bottom w:val="single" w:sz="6" w:space="0" w:color="DDDDDD"/>
                    <w:right w:val="none" w:sz="0" w:space="0" w:color="auto"/>
                  </w:divBdr>
                  <w:divsChild>
                    <w:div w:id="1568300876">
                      <w:marLeft w:val="0"/>
                      <w:marRight w:val="0"/>
                      <w:marTop w:val="0"/>
                      <w:marBottom w:val="0"/>
                      <w:divBdr>
                        <w:top w:val="none" w:sz="0" w:space="0" w:color="auto"/>
                        <w:left w:val="none" w:sz="0" w:space="0" w:color="auto"/>
                        <w:bottom w:val="none" w:sz="0" w:space="0" w:color="auto"/>
                        <w:right w:val="none" w:sz="0" w:space="0" w:color="auto"/>
                      </w:divBdr>
                      <w:divsChild>
                        <w:div w:id="1985506391">
                          <w:marLeft w:val="0"/>
                          <w:marRight w:val="0"/>
                          <w:marTop w:val="0"/>
                          <w:marBottom w:val="0"/>
                          <w:divBdr>
                            <w:top w:val="single" w:sz="6" w:space="4" w:color="CAE4F5"/>
                            <w:left w:val="single" w:sz="6" w:space="4" w:color="CAE4F5"/>
                            <w:bottom w:val="single" w:sz="6" w:space="4" w:color="CAE4F5"/>
                            <w:right w:val="single" w:sz="6" w:space="4" w:color="CAE4F5"/>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hyperlink" Target="http://windowsteamblog.com/windows_phone/b/wpdev/archive/2011/03/15/designing-hubs-good-examples-using-the-panoramic-control.aspx" TargetMode="External"/><Relationship Id="rId26" Type="http://schemas.openxmlformats.org/officeDocument/2006/relationships/footer" Target="footer2.xml"/><Relationship Id="rId39"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hyperlink" Target="http://windowsteamblog.com/windows_phone/b/wpdev/archive/2011/01/31/8-of-10-understanding-pivots-and-panoramic-view-controls.aspx" TargetMode="External"/><Relationship Id="rId34" Type="http://schemas.openxmlformats.org/officeDocument/2006/relationships/image" Target="media/image11.png"/><Relationship Id="rId42" Type="http://schemas.openxmlformats.org/officeDocument/2006/relationships/hyperlink" Target="http://silverlight.codeplex.com/releases/view/60291" TargetMode="Externa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hyperlink" Target="http://create.msdn.com/en-US/education/basics/ux_ui"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go.microsoft.com/fwlink/?LinkID=183218" TargetMode="External"/><Relationship Id="rId20" Type="http://schemas.openxmlformats.org/officeDocument/2006/relationships/hyperlink" Target="http://windowsteamblog.com/windows_phone/b/wpdev/archive/2011/01/31/8-of-10-understanding-pivots-and-panoramic-view-controls.aspx" TargetMode="External"/><Relationship Id="rId29" Type="http://schemas.openxmlformats.org/officeDocument/2006/relationships/image" Target="media/image7.png"/><Relationship Id="rId41" Type="http://schemas.openxmlformats.org/officeDocument/2006/relationships/hyperlink" Target="http://go.microsoft.com/fwlink/?LinkId=196225"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3.png"/><Relationship Id="rId32" Type="http://schemas.openxmlformats.org/officeDocument/2006/relationships/hyperlink" Target="http://msdn.microsoft.com/enus/library/microsoft.xna.framework.gamerservices.guide.beginshowmessagebox.aspx"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go.microsoft.com/fwlink/?LinkId=196225" TargetMode="External"/><Relationship Id="rId23" Type="http://schemas.openxmlformats.org/officeDocument/2006/relationships/hyperlink" Target="http://silverlight.codeplex.com/" TargetMode="External"/><Relationship Id="rId28" Type="http://schemas.openxmlformats.org/officeDocument/2006/relationships/image" Target="media/image6.png"/><Relationship Id="rId36"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hyperlink" Target="http://windowsteamblog.com/windows_phone/b/wpdev/archive/2011/03/24/designing-hubs-being-creative.aspx" TargetMode="External"/><Relationship Id="rId31" Type="http://schemas.openxmlformats.org/officeDocument/2006/relationships/image" Target="media/image9.png"/><Relationship Id="rId44" Type="http://schemas.openxmlformats.org/officeDocument/2006/relationships/hyperlink" Target="http://go.microsoft.com/fwlink/?LinkId=196225"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wpdps@microsoft.com" TargetMode="External"/><Relationship Id="rId22" Type="http://schemas.openxmlformats.org/officeDocument/2006/relationships/image" Target="media/image2.jpe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8.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Mango">
      <a:dk1>
        <a:sysClr val="windowText" lastClr="000000"/>
      </a:dk1>
      <a:lt1>
        <a:sysClr val="window" lastClr="FFFFFF"/>
      </a:lt1>
      <a:dk2>
        <a:srgbClr val="1F497D"/>
      </a:dk2>
      <a:lt2>
        <a:srgbClr val="EEECE1"/>
      </a:lt2>
      <a:accent1>
        <a:srgbClr val="E51400"/>
      </a:accent1>
      <a:accent2>
        <a:srgbClr val="6BBD46"/>
      </a:accent2>
      <a:accent3>
        <a:srgbClr val="4891DC"/>
      </a:accent3>
      <a:accent4>
        <a:srgbClr val="F09609"/>
      </a:accent4>
      <a:accent5>
        <a:srgbClr val="4BACC6"/>
      </a:accent5>
      <a:accent6>
        <a:srgbClr val="F79646"/>
      </a:accent6>
      <a:hlink>
        <a:srgbClr val="0000FF"/>
      </a:hlink>
      <a:folHlink>
        <a:srgbClr val="800080"/>
      </a:folHlink>
    </a:clrScheme>
    <a:fontScheme name="Segoe">
      <a:majorFont>
        <a:latin typeface="Segoe Light"/>
        <a:ea typeface=""/>
        <a:cs typeface=""/>
      </a:majorFont>
      <a:minorFont>
        <a:latin typeface="Sego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AEBD032FD73A43A45F707920C5DF0A" ma:contentTypeVersion="0" ma:contentTypeDescription="Create a new document." ma:contentTypeScope="" ma:versionID="2d54d63acdbc8665add8e921632e1103">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C296E-180F-45DD-8ADF-C7BB0803DE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06C0C38-F22B-4200-A4D0-05EDADC77CF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FE9D554-716B-47A8-81EC-D4921FE85D91}">
  <ds:schemaRefs>
    <ds:schemaRef ds:uri="http://schemas.microsoft.com/sharepoint/v3/contenttype/forms"/>
  </ds:schemaRefs>
</ds:datastoreItem>
</file>

<file path=customXml/itemProps4.xml><?xml version="1.0" encoding="utf-8"?>
<ds:datastoreItem xmlns:ds="http://schemas.openxmlformats.org/officeDocument/2006/customXml" ds:itemID="{83195091-F833-4EFA-85DE-1CDAD0CF5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1600</Words>
  <Characters>9122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User Experience Bar</vt:lpstr>
    </vt:vector>
  </TitlesOfParts>
  <Company>Microsoft Corporation</Company>
  <LinksUpToDate>false</LinksUpToDate>
  <CharactersWithSpaces>10701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Experience Bar</dc:title>
  <dc:subject>Type subject here</dc:subject>
  <dc:creator>Windows Phone Depth Partner Support Team</dc:creator>
  <cp:lastModifiedBy>pearl.ying.jing</cp:lastModifiedBy>
  <cp:revision>15</cp:revision>
  <cp:lastPrinted>2011-08-24T14:54:00Z</cp:lastPrinted>
  <dcterms:created xsi:type="dcterms:W3CDTF">2011-12-12T06:31:00Z</dcterms:created>
  <dcterms:modified xsi:type="dcterms:W3CDTF">2011-12-12T07:32:00Z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0x010100FBAEBD032FD73A43A45F707920C5DF0A</vt:lpwstr>
  </property>
  <property fmtid="{D5CDD505-2E9C-101B-9397-08002B2CF9AE}" pid="3" name="_AdHocReviewCycleID">
    <vt:i4>431950329</vt:i4>
  </property>
  <property fmtid="{D5CDD505-2E9C-101B-9397-08002B2CF9AE}" pid="4" name="_NewReviewCycle">
    <vt:lpwstr/>
  </property>
  <property fmtid="{D5CDD505-2E9C-101B-9397-08002B2CF9AE}" pid="5" name="_EmailSubject">
    <vt:lpwstr>DPS UX Bar(5.0) - Chinese</vt:lpwstr>
  </property>
  <property fmtid="{D5CDD505-2E9C-101B-9397-08002B2CF9AE}" pid="6" name="_AuthorEmail">
    <vt:lpwstr>c.wan@accenture.com</vt:lpwstr>
  </property>
  <property fmtid="{D5CDD505-2E9C-101B-9397-08002B2CF9AE}" pid="7" name="_AuthorEmailDisplayName">
    <vt:lpwstr>Wan, C.</vt:lpwstr>
  </property>
  <property fmtid="{D5CDD505-2E9C-101B-9397-08002B2CF9AE}" pid="8" name="_ReviewingToolsShownOnce">
    <vt:lpwstr/>
  </property>
</Properties>
</file>